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charts/chart13.xml" ContentType="application/vnd.openxmlformats-officedocument.drawingml.chart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310CA" w14:textId="77777777" w:rsidR="005503D4" w:rsidRDefault="00BC2DB5">
      <w:pPr>
        <w:jc w:val="center"/>
        <w:rPr>
          <w:b/>
        </w:rPr>
      </w:pPr>
      <w:r>
        <w:rPr>
          <w:b/>
        </w:rPr>
        <w:t>CENTRO ESTADUAL DE EDUCAÇÃO TECNOLÓGICA PAULA SOUZA</w:t>
      </w:r>
    </w:p>
    <w:p w14:paraId="32F8113E" w14:textId="77777777" w:rsidR="005503D4" w:rsidRDefault="00BC2DB5">
      <w:pPr>
        <w:jc w:val="center"/>
        <w:rPr>
          <w:b/>
        </w:rPr>
      </w:pPr>
      <w:r>
        <w:rPr>
          <w:b/>
        </w:rPr>
        <w:t>FACULDADE DE TECNOLOGIA DE SÃO ROQUE</w:t>
      </w:r>
    </w:p>
    <w:p w14:paraId="71BA34AA" w14:textId="77777777" w:rsidR="005503D4" w:rsidRDefault="00BC2DB5">
      <w:pPr>
        <w:jc w:val="center"/>
        <w:rPr>
          <w:b/>
        </w:rPr>
      </w:pPr>
      <w:r>
        <w:rPr>
          <w:b/>
        </w:rPr>
        <w:t>CURSO SUPERIOR DE TECNOLOGIA EM SISTEMAS PARA INTERNET</w:t>
      </w:r>
    </w:p>
    <w:p w14:paraId="0F833FFE" w14:textId="77777777" w:rsidR="005503D4" w:rsidRDefault="005503D4">
      <w:pPr>
        <w:jc w:val="center"/>
        <w:rPr>
          <w:b/>
        </w:rPr>
      </w:pPr>
    </w:p>
    <w:p w14:paraId="393AABD8" w14:textId="77777777" w:rsidR="005503D4" w:rsidRDefault="005503D4">
      <w:pPr>
        <w:jc w:val="center"/>
        <w:rPr>
          <w:b/>
        </w:rPr>
      </w:pPr>
    </w:p>
    <w:p w14:paraId="1ADF5CA1" w14:textId="77777777" w:rsidR="005503D4" w:rsidRDefault="005503D4">
      <w:pPr>
        <w:jc w:val="center"/>
        <w:rPr>
          <w:b/>
        </w:rPr>
      </w:pPr>
    </w:p>
    <w:p w14:paraId="05F15A31" w14:textId="77777777" w:rsidR="005503D4" w:rsidRDefault="005503D4">
      <w:pPr>
        <w:jc w:val="center"/>
        <w:rPr>
          <w:b/>
        </w:rPr>
      </w:pPr>
    </w:p>
    <w:p w14:paraId="171DCB24" w14:textId="77777777" w:rsidR="005503D4" w:rsidRDefault="005503D4">
      <w:pPr>
        <w:jc w:val="center"/>
        <w:rPr>
          <w:b/>
        </w:rPr>
      </w:pPr>
    </w:p>
    <w:p w14:paraId="6D06E689" w14:textId="77777777" w:rsidR="005503D4" w:rsidRDefault="005503D4">
      <w:pPr>
        <w:jc w:val="center"/>
        <w:rPr>
          <w:b/>
        </w:rPr>
      </w:pPr>
    </w:p>
    <w:p w14:paraId="3CC71A65" w14:textId="77777777" w:rsidR="005503D4" w:rsidRDefault="005503D4">
      <w:pPr>
        <w:jc w:val="center"/>
        <w:rPr>
          <w:b/>
        </w:rPr>
      </w:pPr>
    </w:p>
    <w:p w14:paraId="3D4C5BA6" w14:textId="77777777" w:rsidR="005503D4" w:rsidRDefault="005503D4">
      <w:pPr>
        <w:jc w:val="center"/>
        <w:rPr>
          <w:b/>
        </w:rPr>
      </w:pPr>
    </w:p>
    <w:p w14:paraId="3564C9AB" w14:textId="77777777" w:rsidR="005503D4" w:rsidRDefault="005503D4">
      <w:pPr>
        <w:jc w:val="center"/>
        <w:rPr>
          <w:b/>
        </w:rPr>
      </w:pPr>
    </w:p>
    <w:p w14:paraId="76998134" w14:textId="77777777" w:rsidR="005503D4" w:rsidRDefault="005503D4">
      <w:pPr>
        <w:jc w:val="center"/>
        <w:rPr>
          <w:b/>
        </w:rPr>
      </w:pPr>
    </w:p>
    <w:p w14:paraId="79FEB128" w14:textId="77777777" w:rsidR="005503D4" w:rsidRDefault="005503D4">
      <w:pPr>
        <w:jc w:val="center"/>
        <w:rPr>
          <w:b/>
        </w:rPr>
      </w:pPr>
    </w:p>
    <w:p w14:paraId="3ADF42BE" w14:textId="77777777" w:rsidR="005503D4" w:rsidRDefault="005503D4">
      <w:pPr>
        <w:jc w:val="center"/>
        <w:rPr>
          <w:b/>
        </w:rPr>
      </w:pPr>
    </w:p>
    <w:p w14:paraId="22104C91" w14:textId="77777777" w:rsidR="005503D4" w:rsidRDefault="005503D4">
      <w:pPr>
        <w:jc w:val="center"/>
        <w:rPr>
          <w:b/>
        </w:rPr>
      </w:pPr>
    </w:p>
    <w:p w14:paraId="66560C79" w14:textId="77777777" w:rsidR="005503D4" w:rsidRDefault="00BC2DB5">
      <w:pPr>
        <w:jc w:val="center"/>
        <w:rPr>
          <w:b/>
          <w:smallCaps/>
        </w:rPr>
      </w:pPr>
      <w:r>
        <w:rPr>
          <w:b/>
          <w:smallCaps/>
        </w:rPr>
        <w:t>ALLAN DE ABREU TRINDADE</w:t>
      </w:r>
    </w:p>
    <w:p w14:paraId="0E2967D6" w14:textId="77777777" w:rsidR="005503D4" w:rsidRDefault="00BC2DB5">
      <w:pPr>
        <w:jc w:val="center"/>
        <w:rPr>
          <w:b/>
          <w:smallCaps/>
        </w:rPr>
      </w:pPr>
      <w:r>
        <w:rPr>
          <w:b/>
          <w:smallCaps/>
        </w:rPr>
        <w:t>CAROLINA ISSA KAJI</w:t>
      </w:r>
    </w:p>
    <w:p w14:paraId="6581231A" w14:textId="77777777" w:rsidR="005503D4" w:rsidRDefault="00BC2DB5">
      <w:pPr>
        <w:jc w:val="center"/>
        <w:rPr>
          <w:b/>
          <w:smallCaps/>
        </w:rPr>
      </w:pPr>
      <w:r>
        <w:rPr>
          <w:b/>
          <w:smallCaps/>
        </w:rPr>
        <w:t>RAFAEL AUGUSTO DA CRUZ NOGUEIRA</w:t>
      </w:r>
    </w:p>
    <w:p w14:paraId="262C9CA6" w14:textId="77777777" w:rsidR="005503D4" w:rsidRDefault="00BC2DB5">
      <w:pPr>
        <w:jc w:val="center"/>
        <w:rPr>
          <w:b/>
          <w:smallCaps/>
        </w:rPr>
      </w:pPr>
      <w:r>
        <w:rPr>
          <w:b/>
          <w:smallCaps/>
        </w:rPr>
        <w:t>SANDRO AMÂNCIO DE SÁ</w:t>
      </w:r>
    </w:p>
    <w:p w14:paraId="18825DFB" w14:textId="77777777" w:rsidR="005503D4" w:rsidRDefault="005503D4">
      <w:pPr>
        <w:jc w:val="center"/>
        <w:rPr>
          <w:b/>
        </w:rPr>
      </w:pPr>
    </w:p>
    <w:p w14:paraId="5C5C1935" w14:textId="77777777" w:rsidR="005503D4" w:rsidRDefault="005503D4">
      <w:pPr>
        <w:jc w:val="center"/>
        <w:rPr>
          <w:b/>
        </w:rPr>
      </w:pPr>
    </w:p>
    <w:p w14:paraId="543FFAD7" w14:textId="77777777" w:rsidR="005503D4" w:rsidRDefault="005503D4">
      <w:pPr>
        <w:jc w:val="center"/>
        <w:rPr>
          <w:b/>
        </w:rPr>
      </w:pPr>
    </w:p>
    <w:p w14:paraId="3586FC39" w14:textId="77777777" w:rsidR="005503D4" w:rsidRDefault="005503D4">
      <w:pPr>
        <w:jc w:val="center"/>
        <w:rPr>
          <w:b/>
        </w:rPr>
      </w:pPr>
    </w:p>
    <w:p w14:paraId="1686E2B0" w14:textId="77777777" w:rsidR="005503D4" w:rsidRDefault="005503D4">
      <w:pPr>
        <w:spacing w:line="480" w:lineRule="auto"/>
        <w:jc w:val="center"/>
        <w:rPr>
          <w:b/>
          <w:color w:val="000000"/>
        </w:rPr>
      </w:pPr>
    </w:p>
    <w:p w14:paraId="4FB33475" w14:textId="77777777" w:rsidR="005503D4" w:rsidRDefault="005503D4">
      <w:pPr>
        <w:spacing w:line="480" w:lineRule="auto"/>
        <w:jc w:val="center"/>
        <w:rPr>
          <w:b/>
          <w:color w:val="000000"/>
        </w:rPr>
      </w:pPr>
    </w:p>
    <w:p w14:paraId="28F04106" w14:textId="77777777" w:rsidR="005503D4" w:rsidRDefault="005503D4">
      <w:pPr>
        <w:spacing w:line="480" w:lineRule="auto"/>
        <w:jc w:val="center"/>
        <w:rPr>
          <w:b/>
          <w:color w:val="000000"/>
        </w:rPr>
      </w:pPr>
    </w:p>
    <w:p w14:paraId="23FB58D3" w14:textId="77777777" w:rsidR="005503D4" w:rsidRDefault="00BC2DB5">
      <w:pPr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>MARKET TOUR MINHA CIDADE E VOCÊ</w:t>
      </w:r>
    </w:p>
    <w:p w14:paraId="7C8B61BA" w14:textId="77777777" w:rsidR="005503D4" w:rsidRDefault="005503D4"/>
    <w:p w14:paraId="0A311CED" w14:textId="77777777" w:rsidR="005503D4" w:rsidRDefault="005503D4">
      <w:pPr>
        <w:jc w:val="center"/>
        <w:rPr>
          <w:b/>
        </w:rPr>
      </w:pPr>
    </w:p>
    <w:p w14:paraId="192F696C" w14:textId="77777777" w:rsidR="005503D4" w:rsidRDefault="005503D4">
      <w:pPr>
        <w:jc w:val="center"/>
        <w:rPr>
          <w:b/>
        </w:rPr>
      </w:pPr>
    </w:p>
    <w:p w14:paraId="4AEC05FD" w14:textId="77777777" w:rsidR="005503D4" w:rsidRDefault="005503D4">
      <w:pPr>
        <w:jc w:val="center"/>
        <w:rPr>
          <w:b/>
        </w:rPr>
      </w:pPr>
    </w:p>
    <w:p w14:paraId="5BAE85C3" w14:textId="77777777" w:rsidR="005503D4" w:rsidRDefault="005503D4">
      <w:pPr>
        <w:jc w:val="center"/>
        <w:rPr>
          <w:b/>
        </w:rPr>
      </w:pPr>
    </w:p>
    <w:p w14:paraId="514E7549" w14:textId="77777777" w:rsidR="005503D4" w:rsidRDefault="005503D4">
      <w:pPr>
        <w:jc w:val="center"/>
        <w:rPr>
          <w:b/>
        </w:rPr>
      </w:pPr>
    </w:p>
    <w:p w14:paraId="49F65D7E" w14:textId="77777777" w:rsidR="005503D4" w:rsidRDefault="005503D4">
      <w:pPr>
        <w:jc w:val="center"/>
        <w:rPr>
          <w:b/>
        </w:rPr>
      </w:pPr>
    </w:p>
    <w:p w14:paraId="0B6D7ACD" w14:textId="77777777" w:rsidR="005503D4" w:rsidRDefault="005503D4">
      <w:pPr>
        <w:jc w:val="center"/>
        <w:rPr>
          <w:b/>
        </w:rPr>
      </w:pPr>
    </w:p>
    <w:p w14:paraId="020CBDA7" w14:textId="77777777" w:rsidR="005503D4" w:rsidRDefault="005503D4">
      <w:pPr>
        <w:rPr>
          <w:b/>
        </w:rPr>
      </w:pPr>
    </w:p>
    <w:p w14:paraId="3DD46578" w14:textId="77777777" w:rsidR="005503D4" w:rsidRDefault="005503D4">
      <w:pPr>
        <w:rPr>
          <w:b/>
        </w:rPr>
      </w:pPr>
    </w:p>
    <w:p w14:paraId="1845701C" w14:textId="77777777" w:rsidR="005503D4" w:rsidRDefault="005503D4">
      <w:pPr>
        <w:rPr>
          <w:b/>
        </w:rPr>
      </w:pPr>
    </w:p>
    <w:p w14:paraId="3AEA9F8A" w14:textId="77777777" w:rsidR="005503D4" w:rsidRDefault="005503D4">
      <w:pPr>
        <w:rPr>
          <w:b/>
        </w:rPr>
      </w:pPr>
    </w:p>
    <w:p w14:paraId="55F741E8" w14:textId="77777777" w:rsidR="005503D4" w:rsidRDefault="005503D4">
      <w:pPr>
        <w:rPr>
          <w:b/>
        </w:rPr>
      </w:pPr>
    </w:p>
    <w:p w14:paraId="09A833C8" w14:textId="77777777" w:rsidR="005503D4" w:rsidRDefault="005503D4">
      <w:pPr>
        <w:rPr>
          <w:b/>
        </w:rPr>
      </w:pPr>
    </w:p>
    <w:p w14:paraId="14D7329C" w14:textId="77777777" w:rsidR="005503D4" w:rsidRDefault="00BC2DB5">
      <w:pPr>
        <w:tabs>
          <w:tab w:val="left" w:pos="5949"/>
        </w:tabs>
        <w:jc w:val="center"/>
      </w:pPr>
      <w:r>
        <w:t>São Roque</w:t>
      </w:r>
    </w:p>
    <w:p w14:paraId="1EBD51EE" w14:textId="77777777" w:rsidR="005503D4" w:rsidRDefault="00BC2DB5">
      <w:pPr>
        <w:tabs>
          <w:tab w:val="left" w:pos="5949"/>
        </w:tabs>
        <w:jc w:val="center"/>
      </w:pPr>
      <w:r>
        <w:t>2022</w:t>
      </w:r>
      <w:r>
        <w:br w:type="page"/>
      </w:r>
    </w:p>
    <w:p w14:paraId="5FFCE755" w14:textId="77777777" w:rsidR="005503D4" w:rsidRDefault="00BC2DB5">
      <w:pPr>
        <w:jc w:val="center"/>
        <w:rPr>
          <w:b/>
        </w:rPr>
      </w:pPr>
      <w:r>
        <w:rPr>
          <w:b/>
        </w:rPr>
        <w:lastRenderedPageBreak/>
        <w:t>CENTRO ESTADUAL DE EDUCAÇÃO TECNOLÓGICA PAULA SOUZA</w:t>
      </w:r>
    </w:p>
    <w:p w14:paraId="044399D9" w14:textId="77777777" w:rsidR="005503D4" w:rsidRDefault="00BC2DB5">
      <w:pPr>
        <w:jc w:val="center"/>
        <w:rPr>
          <w:b/>
        </w:rPr>
      </w:pPr>
      <w:r>
        <w:rPr>
          <w:b/>
        </w:rPr>
        <w:t>FACULDADE DE TECNOLOGIA DE SÃO ROQUE</w:t>
      </w:r>
    </w:p>
    <w:p w14:paraId="3071D7E0" w14:textId="77777777" w:rsidR="005503D4" w:rsidRDefault="00BC2DB5">
      <w:pPr>
        <w:jc w:val="center"/>
        <w:rPr>
          <w:b/>
        </w:rPr>
      </w:pPr>
      <w:r>
        <w:rPr>
          <w:b/>
        </w:rPr>
        <w:t>CURSO SUPERIOR DE TECNOLOGIA EM SISTEMAS PARA INTERNET</w:t>
      </w:r>
    </w:p>
    <w:p w14:paraId="1A736F24" w14:textId="77777777" w:rsidR="005503D4" w:rsidRDefault="005503D4">
      <w:pPr>
        <w:jc w:val="center"/>
        <w:rPr>
          <w:b/>
          <w:smallCaps/>
        </w:rPr>
      </w:pPr>
    </w:p>
    <w:p w14:paraId="597B657C" w14:textId="77777777" w:rsidR="005503D4" w:rsidRDefault="005503D4">
      <w:pPr>
        <w:jc w:val="center"/>
        <w:rPr>
          <w:b/>
          <w:smallCaps/>
        </w:rPr>
      </w:pPr>
    </w:p>
    <w:p w14:paraId="6DF122BB" w14:textId="77777777" w:rsidR="005503D4" w:rsidRDefault="005503D4">
      <w:pPr>
        <w:jc w:val="center"/>
        <w:rPr>
          <w:b/>
          <w:smallCaps/>
        </w:rPr>
      </w:pPr>
    </w:p>
    <w:p w14:paraId="56CE5439" w14:textId="77777777" w:rsidR="005503D4" w:rsidRDefault="00BC2DB5">
      <w:pPr>
        <w:jc w:val="center"/>
        <w:rPr>
          <w:b/>
          <w:smallCaps/>
        </w:rPr>
      </w:pPr>
      <w:r>
        <w:rPr>
          <w:b/>
          <w:smallCaps/>
        </w:rPr>
        <w:t>ALLAN DE ABREU TRINDADE</w:t>
      </w:r>
    </w:p>
    <w:p w14:paraId="4481E4F3" w14:textId="77777777" w:rsidR="005503D4" w:rsidRDefault="00BC2DB5">
      <w:pPr>
        <w:jc w:val="center"/>
        <w:rPr>
          <w:b/>
          <w:smallCaps/>
        </w:rPr>
      </w:pPr>
      <w:r>
        <w:rPr>
          <w:b/>
          <w:smallCaps/>
        </w:rPr>
        <w:t xml:space="preserve">CAROLINA ISSA </w:t>
      </w:r>
      <w:r>
        <w:rPr>
          <w:b/>
          <w:smallCaps/>
        </w:rPr>
        <w:t>KAJI</w:t>
      </w:r>
    </w:p>
    <w:p w14:paraId="46391ABD" w14:textId="77777777" w:rsidR="005503D4" w:rsidRDefault="00BC2DB5">
      <w:pPr>
        <w:jc w:val="center"/>
        <w:rPr>
          <w:b/>
          <w:smallCaps/>
        </w:rPr>
      </w:pPr>
      <w:r>
        <w:rPr>
          <w:b/>
          <w:smallCaps/>
        </w:rPr>
        <w:t>RAFAEL AUGUSTO DA CRUZ NOGUEIRA</w:t>
      </w:r>
    </w:p>
    <w:p w14:paraId="17C3A40C" w14:textId="77777777" w:rsidR="005503D4" w:rsidRDefault="00BC2DB5">
      <w:pPr>
        <w:jc w:val="center"/>
        <w:rPr>
          <w:b/>
          <w:smallCaps/>
        </w:rPr>
      </w:pPr>
      <w:r>
        <w:rPr>
          <w:b/>
          <w:smallCaps/>
        </w:rPr>
        <w:t>SANDRO AMÂNCIO DE SÁ</w:t>
      </w:r>
    </w:p>
    <w:p w14:paraId="47791C9A" w14:textId="77777777" w:rsidR="005503D4" w:rsidRDefault="005503D4"/>
    <w:p w14:paraId="0C4B1B49" w14:textId="77777777" w:rsidR="005503D4" w:rsidRDefault="005503D4">
      <w:pPr>
        <w:jc w:val="both"/>
      </w:pPr>
    </w:p>
    <w:p w14:paraId="3862831B" w14:textId="77777777" w:rsidR="005503D4" w:rsidRDefault="005503D4">
      <w:pPr>
        <w:jc w:val="both"/>
      </w:pPr>
    </w:p>
    <w:p w14:paraId="364C7681" w14:textId="77777777" w:rsidR="005503D4" w:rsidRDefault="005503D4">
      <w:pPr>
        <w:jc w:val="both"/>
      </w:pPr>
    </w:p>
    <w:p w14:paraId="2E6B0895" w14:textId="77777777" w:rsidR="005503D4" w:rsidRDefault="005503D4">
      <w:pPr>
        <w:jc w:val="both"/>
      </w:pPr>
    </w:p>
    <w:p w14:paraId="5B350E2D" w14:textId="77777777" w:rsidR="005503D4" w:rsidRDefault="005503D4">
      <w:pPr>
        <w:jc w:val="both"/>
      </w:pPr>
    </w:p>
    <w:p w14:paraId="1D6DAA38" w14:textId="77777777" w:rsidR="005503D4" w:rsidRDefault="005503D4">
      <w:pPr>
        <w:jc w:val="both"/>
      </w:pPr>
    </w:p>
    <w:p w14:paraId="1327DFF7" w14:textId="77777777" w:rsidR="005503D4" w:rsidRDefault="005503D4">
      <w:pPr>
        <w:jc w:val="both"/>
      </w:pPr>
    </w:p>
    <w:p w14:paraId="7BC7D45A" w14:textId="77777777" w:rsidR="005503D4" w:rsidRDefault="00BC2DB5">
      <w:pPr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t>MARKET TOUR MINHA CIDADE E VOCÊ</w:t>
      </w:r>
    </w:p>
    <w:p w14:paraId="3C2A87CB" w14:textId="77777777" w:rsidR="005503D4" w:rsidRDefault="005503D4"/>
    <w:p w14:paraId="46A83D67" w14:textId="77777777" w:rsidR="005503D4" w:rsidRDefault="00BC2DB5">
      <w:pPr>
        <w:jc w:val="center"/>
        <w:rPr>
          <w:b/>
          <w:color w:val="000000"/>
        </w:rPr>
      </w:pPr>
      <w:r>
        <w:rPr>
          <w:color w:val="000000"/>
        </w:rPr>
        <w:t xml:space="preserve"> </w:t>
      </w:r>
    </w:p>
    <w:p w14:paraId="3F487D46" w14:textId="77777777" w:rsidR="005503D4" w:rsidRDefault="005503D4">
      <w:pPr>
        <w:spacing w:line="480" w:lineRule="auto"/>
        <w:jc w:val="center"/>
        <w:rPr>
          <w:b/>
          <w:color w:val="000000"/>
        </w:rPr>
      </w:pPr>
    </w:p>
    <w:p w14:paraId="5AFAACA3" w14:textId="77777777" w:rsidR="005503D4" w:rsidRDefault="005503D4">
      <w:pPr>
        <w:spacing w:line="480" w:lineRule="auto"/>
        <w:jc w:val="center"/>
        <w:rPr>
          <w:b/>
          <w:color w:val="000000"/>
        </w:rPr>
      </w:pPr>
    </w:p>
    <w:p w14:paraId="5DBDCA9F" w14:textId="77777777" w:rsidR="005503D4" w:rsidRDefault="00BC2DB5">
      <w:pPr>
        <w:ind w:left="4820"/>
        <w:jc w:val="both"/>
        <w:rPr>
          <w:color w:val="000000"/>
        </w:rPr>
      </w:pPr>
      <w:r>
        <w:rPr>
          <w:color w:val="000000"/>
        </w:rPr>
        <w:t xml:space="preserve">Trabalho de Graduação apresentado à Faculdade de Tecnologia São Roque, como parte dos requisitos necessários para a obtenção do título de </w:t>
      </w:r>
      <w:r>
        <w:rPr>
          <w:color w:val="000000"/>
        </w:rPr>
        <w:t>Tecnólogo em Sistemas para Internet.</w:t>
      </w:r>
    </w:p>
    <w:p w14:paraId="551314B2" w14:textId="77777777" w:rsidR="005503D4" w:rsidRDefault="005503D4">
      <w:pPr>
        <w:spacing w:line="480" w:lineRule="auto"/>
        <w:ind w:left="4536" w:firstLine="360"/>
        <w:jc w:val="right"/>
        <w:rPr>
          <w:color w:val="000000"/>
        </w:rPr>
      </w:pPr>
    </w:p>
    <w:p w14:paraId="580DCFD2" w14:textId="77777777" w:rsidR="005503D4" w:rsidRDefault="005503D4">
      <w:pPr>
        <w:spacing w:line="480" w:lineRule="auto"/>
        <w:ind w:firstLine="360"/>
        <w:jc w:val="right"/>
        <w:rPr>
          <w:b/>
          <w:color w:val="000000"/>
        </w:rPr>
      </w:pPr>
    </w:p>
    <w:p w14:paraId="24EA9F5B" w14:textId="77777777" w:rsidR="005503D4" w:rsidRDefault="00BC2DB5">
      <w:pPr>
        <w:ind w:firstLine="357"/>
        <w:jc w:val="right"/>
        <w:rPr>
          <w:b/>
          <w:color w:val="000000"/>
        </w:rPr>
      </w:pPr>
      <w:r>
        <w:rPr>
          <w:b/>
          <w:color w:val="000000"/>
        </w:rPr>
        <w:t xml:space="preserve">Orientador: Professora Mestre Adriana Paula Borges </w:t>
      </w:r>
    </w:p>
    <w:p w14:paraId="57F02765" w14:textId="77777777" w:rsidR="005503D4" w:rsidRDefault="005503D4">
      <w:pPr>
        <w:ind w:left="4536" w:firstLine="356"/>
        <w:jc w:val="right"/>
        <w:rPr>
          <w:color w:val="000000"/>
        </w:rPr>
      </w:pPr>
    </w:p>
    <w:p w14:paraId="33243684" w14:textId="77777777" w:rsidR="005503D4" w:rsidRDefault="005503D4">
      <w:pPr>
        <w:spacing w:line="480" w:lineRule="auto"/>
        <w:ind w:left="4536" w:firstLine="360"/>
        <w:jc w:val="right"/>
        <w:rPr>
          <w:b/>
          <w:color w:val="000000"/>
        </w:rPr>
      </w:pPr>
    </w:p>
    <w:p w14:paraId="0F4C4437" w14:textId="77777777" w:rsidR="005503D4" w:rsidRDefault="005503D4">
      <w:pPr>
        <w:spacing w:line="480" w:lineRule="auto"/>
        <w:ind w:left="4536" w:firstLine="360"/>
        <w:jc w:val="right"/>
        <w:rPr>
          <w:b/>
          <w:color w:val="000000"/>
        </w:rPr>
      </w:pPr>
    </w:p>
    <w:p w14:paraId="7BE1B8C9" w14:textId="77777777" w:rsidR="005503D4" w:rsidRDefault="005503D4">
      <w:pPr>
        <w:spacing w:line="480" w:lineRule="auto"/>
        <w:ind w:left="4536" w:firstLine="360"/>
        <w:jc w:val="right"/>
        <w:rPr>
          <w:b/>
          <w:color w:val="000000"/>
        </w:rPr>
      </w:pPr>
    </w:p>
    <w:p w14:paraId="1D7AE9D0" w14:textId="77777777" w:rsidR="005503D4" w:rsidRDefault="005503D4">
      <w:pPr>
        <w:spacing w:line="480" w:lineRule="auto"/>
        <w:ind w:left="4536" w:firstLine="360"/>
        <w:jc w:val="right"/>
        <w:rPr>
          <w:b/>
          <w:color w:val="000000"/>
        </w:rPr>
      </w:pPr>
    </w:p>
    <w:p w14:paraId="0F688E88" w14:textId="77777777" w:rsidR="005503D4" w:rsidRDefault="00BC2DB5">
      <w:pPr>
        <w:tabs>
          <w:tab w:val="left" w:pos="5949"/>
        </w:tabs>
        <w:jc w:val="center"/>
      </w:pPr>
      <w:r>
        <w:t>São Roque</w:t>
      </w:r>
    </w:p>
    <w:p w14:paraId="3930B333" w14:textId="77777777" w:rsidR="005503D4" w:rsidRDefault="00BC2DB5">
      <w:pPr>
        <w:tabs>
          <w:tab w:val="left" w:pos="5949"/>
        </w:tabs>
        <w:jc w:val="center"/>
      </w:pPr>
      <w:r>
        <w:t>2022</w:t>
      </w:r>
      <w:r>
        <w:br w:type="page"/>
      </w:r>
    </w:p>
    <w:p w14:paraId="1C57836C" w14:textId="77777777" w:rsidR="005503D4" w:rsidRDefault="00BC2DB5">
      <w:pPr>
        <w:tabs>
          <w:tab w:val="left" w:pos="1216"/>
        </w:tabs>
        <w:rPr>
          <w:b/>
        </w:rPr>
      </w:pPr>
      <w:r>
        <w:rPr>
          <w:b/>
        </w:rPr>
        <w:lastRenderedPageBreak/>
        <w:t>Dados Internacionais de Catalogação-na-Publicação (CIP)</w:t>
      </w:r>
    </w:p>
    <w:p w14:paraId="64597C2E" w14:textId="77777777" w:rsidR="005503D4" w:rsidRDefault="00BC2DB5">
      <w:r>
        <w:rPr>
          <w:b/>
        </w:rPr>
        <w:t>Divisão de Informação e Documentação</w:t>
      </w:r>
    </w:p>
    <w:p w14:paraId="57FDE885" w14:textId="77777777" w:rsidR="005503D4" w:rsidRDefault="00BC2DB5">
      <w:pPr>
        <w:spacing w:line="48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" behindDoc="0" locked="0" layoutInCell="1" allowOverlap="1" wp14:anchorId="4AC9E65F" wp14:editId="3E97A0FB">
                <wp:simplePos x="0" y="0"/>
                <wp:positionH relativeFrom="column">
                  <wp:posOffset>-114300</wp:posOffset>
                </wp:positionH>
                <wp:positionV relativeFrom="paragraph">
                  <wp:posOffset>25400</wp:posOffset>
                </wp:positionV>
                <wp:extent cx="5612130" cy="2331720"/>
                <wp:effectExtent l="0" t="0" r="0" b="0"/>
                <wp:wrapNone/>
                <wp:docPr id="1" name="Retâ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1320" cy="233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4B379FD5" w14:textId="77777777" w:rsidR="005503D4" w:rsidRDefault="00BC2DB5">
                            <w:pPr>
                              <w:pStyle w:val="Contedodoquadro"/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 xml:space="preserve">           DE ABREU TRINDADE, Allan</w:t>
                            </w:r>
                          </w:p>
                          <w:p w14:paraId="2FFB9110" w14:textId="77777777" w:rsidR="005503D4" w:rsidRDefault="00BC2DB5">
                            <w:pPr>
                              <w:pStyle w:val="Contedodoquadro"/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 xml:space="preserve">           ISSA KAJI, Carolina</w:t>
                            </w:r>
                          </w:p>
                          <w:p w14:paraId="60F8CEC1" w14:textId="77777777" w:rsidR="005503D4" w:rsidRDefault="00BC2DB5">
                            <w:pPr>
                              <w:pStyle w:val="Contedodoquadro"/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 xml:space="preserve">           AUGUSTO DA CRUZ NOGUEIRA, Rafael</w:t>
                            </w:r>
                          </w:p>
                          <w:p w14:paraId="4420A7F1" w14:textId="77777777" w:rsidR="005503D4" w:rsidRDefault="00BC2DB5">
                            <w:pPr>
                              <w:pStyle w:val="Contedodoquadro"/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 xml:space="preserve">           AMÂNCIO DE SÁ, Sandro</w:t>
                            </w:r>
                          </w:p>
                          <w:p w14:paraId="33D79C9F" w14:textId="77777777" w:rsidR="005503D4" w:rsidRDefault="00BC2DB5">
                            <w:pPr>
                              <w:pStyle w:val="Contedodoquadro"/>
                              <w:ind w:right="297"/>
                              <w:jc w:val="both"/>
                            </w:pPr>
                            <w:r>
                              <w:rPr>
                                <w:color w:val="FF0000"/>
                                <w:sz w:val="20"/>
                              </w:rPr>
                              <w:t xml:space="preserve">           Market Tour Minha Cidade e Você.          </w:t>
                            </w:r>
                          </w:p>
                          <w:p w14:paraId="71A051F5" w14:textId="77777777" w:rsidR="005503D4" w:rsidRDefault="00BC2DB5">
                            <w:pPr>
                              <w:pStyle w:val="Contedodoquadro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 São Roque, 2022.</w:t>
                            </w:r>
                          </w:p>
                          <w:p w14:paraId="2E7507CF" w14:textId="77777777" w:rsidR="005503D4" w:rsidRDefault="00BC2DB5">
                            <w:pPr>
                              <w:pStyle w:val="Contedodoquadro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 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999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f.      </w:t>
                            </w:r>
                          </w:p>
                          <w:p w14:paraId="5AB967F0" w14:textId="77777777" w:rsidR="005503D4" w:rsidRDefault="005503D4">
                            <w:pPr>
                              <w:pStyle w:val="Contedodoquadro"/>
                            </w:pPr>
                          </w:p>
                          <w:p w14:paraId="15D556EE" w14:textId="77777777" w:rsidR="005503D4" w:rsidRDefault="00BC2DB5">
                            <w:pPr>
                              <w:pStyle w:val="Contedodoquadro"/>
                              <w:ind w:right="297"/>
                              <w:jc w:val="both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Relatório Técnico – Curso de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Tecnologia em Sistema para Internet</w:t>
                            </w:r>
                          </w:p>
                          <w:p w14:paraId="34749BCA" w14:textId="77777777" w:rsidR="005503D4" w:rsidRDefault="00BC2DB5">
                            <w:pPr>
                              <w:pStyle w:val="Contedodoquadro"/>
                              <w:ind w:right="297"/>
                              <w:jc w:val="both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FATEC de São Roque, 2021.</w:t>
                            </w:r>
                          </w:p>
                          <w:p w14:paraId="7889581D" w14:textId="77777777" w:rsidR="005503D4" w:rsidRDefault="00BC2DB5">
                            <w:pPr>
                              <w:pStyle w:val="Contedodoquadro"/>
                              <w:ind w:right="297"/>
                              <w:jc w:val="both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Orientador: </w:t>
                            </w:r>
                            <w:r>
                              <w:rPr>
                                <w:color w:val="FF0000"/>
                                <w:sz w:val="20"/>
                              </w:rPr>
                              <w:t>Professora Mestre Adriana Paula Borges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>.</w:t>
                            </w:r>
                          </w:p>
                          <w:p w14:paraId="48065888" w14:textId="77777777" w:rsidR="005503D4" w:rsidRDefault="005503D4">
                            <w:pPr>
                              <w:pStyle w:val="Contedodoquadro"/>
                            </w:pPr>
                          </w:p>
                          <w:p w14:paraId="367F26F5" w14:textId="77777777" w:rsidR="005503D4" w:rsidRDefault="00BC2DB5">
                            <w:pPr>
                              <w:pStyle w:val="Contedodoquadro"/>
                              <w:ind w:left="740" w:right="240" w:firstLine="540"/>
                              <w:jc w:val="both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B050"/>
                                <w:sz w:val="20"/>
                              </w:rPr>
                              <w:t>Áreas de conhecimento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. I. Faculdade de Tecnologia. FATEC de São Roque: II. </w:t>
                            </w:r>
                            <w:r>
                              <w:rPr>
                                <w:color w:val="00B050"/>
                                <w:sz w:val="20"/>
                              </w:rPr>
                              <w:t>Título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                             </w:t>
                            </w:r>
                            <w:r>
                              <w:rPr>
                                <w:color w:val="000000"/>
                                <w:sz w:val="20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C9E65F" id="Retângulo 7" o:spid="_x0000_s1026" style="position:absolute;left:0;text-align:left;margin-left:-9pt;margin-top:2pt;width:441.9pt;height:183.6pt;z-index: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" strokeweight=".26mm">
                <v:textbox>
                  <w:txbxContent>
                    <w:p w14:paraId="4B379FD5" w14:textId="77777777" w:rsidR="005503D4" w:rsidRDefault="00BC2DB5">
                      <w:pPr>
                        <w:pStyle w:val="Contedodoquadro"/>
                      </w:pPr>
                      <w:r>
                        <w:rPr>
                          <w:color w:val="FF0000"/>
                          <w:sz w:val="20"/>
                        </w:rPr>
                        <w:t xml:space="preserve">           DE ABREU TRINDADE, Allan</w:t>
                      </w:r>
                    </w:p>
                    <w:p w14:paraId="2FFB9110" w14:textId="77777777" w:rsidR="005503D4" w:rsidRDefault="00BC2DB5">
                      <w:pPr>
                        <w:pStyle w:val="Contedodoquadro"/>
                      </w:pPr>
                      <w:r>
                        <w:rPr>
                          <w:color w:val="FF0000"/>
                          <w:sz w:val="20"/>
                        </w:rPr>
                        <w:t xml:space="preserve">           ISSA KAJI, Carolina</w:t>
                      </w:r>
                    </w:p>
                    <w:p w14:paraId="60F8CEC1" w14:textId="77777777" w:rsidR="005503D4" w:rsidRDefault="00BC2DB5">
                      <w:pPr>
                        <w:pStyle w:val="Contedodoquadro"/>
                      </w:pPr>
                      <w:r>
                        <w:rPr>
                          <w:color w:val="FF0000"/>
                          <w:sz w:val="20"/>
                        </w:rPr>
                        <w:t xml:space="preserve">           AUGUSTO DA CRUZ NOGUEIRA, Rafael</w:t>
                      </w:r>
                    </w:p>
                    <w:p w14:paraId="4420A7F1" w14:textId="77777777" w:rsidR="005503D4" w:rsidRDefault="00BC2DB5">
                      <w:pPr>
                        <w:pStyle w:val="Contedodoquadro"/>
                      </w:pPr>
                      <w:r>
                        <w:rPr>
                          <w:color w:val="FF0000"/>
                          <w:sz w:val="20"/>
                        </w:rPr>
                        <w:t xml:space="preserve">           AMÂNCIO DE SÁ, Sandro</w:t>
                      </w:r>
                    </w:p>
                    <w:p w14:paraId="33D79C9F" w14:textId="77777777" w:rsidR="005503D4" w:rsidRDefault="00BC2DB5">
                      <w:pPr>
                        <w:pStyle w:val="Contedodoquadro"/>
                        <w:ind w:right="297"/>
                        <w:jc w:val="both"/>
                      </w:pPr>
                      <w:r>
                        <w:rPr>
                          <w:color w:val="FF0000"/>
                          <w:sz w:val="20"/>
                        </w:rPr>
                        <w:t xml:space="preserve">           Market Tour Minha Cidade e Você.          </w:t>
                      </w:r>
                    </w:p>
                    <w:p w14:paraId="71A051F5" w14:textId="77777777" w:rsidR="005503D4" w:rsidRDefault="00BC2DB5">
                      <w:pPr>
                        <w:pStyle w:val="Contedodoquadro"/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   São Roque, 2022.</w:t>
                      </w:r>
                    </w:p>
                    <w:p w14:paraId="2E7507CF" w14:textId="77777777" w:rsidR="005503D4" w:rsidRDefault="00BC2DB5">
                      <w:pPr>
                        <w:pStyle w:val="Contedodoquadro"/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   </w:t>
                      </w:r>
                      <w:r>
                        <w:rPr>
                          <w:color w:val="FF0000"/>
                          <w:sz w:val="20"/>
                        </w:rPr>
                        <w:t>999</w:t>
                      </w:r>
                      <w:r>
                        <w:rPr>
                          <w:color w:val="000000"/>
                          <w:sz w:val="20"/>
                        </w:rPr>
                        <w:t xml:space="preserve">f.      </w:t>
                      </w:r>
                    </w:p>
                    <w:p w14:paraId="5AB967F0" w14:textId="77777777" w:rsidR="005503D4" w:rsidRDefault="005503D4">
                      <w:pPr>
                        <w:pStyle w:val="Contedodoquadro"/>
                      </w:pPr>
                    </w:p>
                    <w:p w14:paraId="15D556EE" w14:textId="77777777" w:rsidR="005503D4" w:rsidRDefault="00BC2DB5">
                      <w:pPr>
                        <w:pStyle w:val="Contedodoquadro"/>
                        <w:ind w:right="297"/>
                        <w:jc w:val="both"/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  Relatório Técnico – Curso de </w:t>
                      </w:r>
                      <w:r>
                        <w:rPr>
                          <w:color w:val="000000"/>
                          <w:sz w:val="20"/>
                        </w:rPr>
                        <w:t>Tecnologia em Sistema para Internet</w:t>
                      </w:r>
                    </w:p>
                    <w:p w14:paraId="34749BCA" w14:textId="77777777" w:rsidR="005503D4" w:rsidRDefault="00BC2DB5">
                      <w:pPr>
                        <w:pStyle w:val="Contedodoquadro"/>
                        <w:ind w:right="297"/>
                        <w:jc w:val="both"/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  FATEC de São Roque, 2021.</w:t>
                      </w:r>
                    </w:p>
                    <w:p w14:paraId="7889581D" w14:textId="77777777" w:rsidR="005503D4" w:rsidRDefault="00BC2DB5">
                      <w:pPr>
                        <w:pStyle w:val="Contedodoquadro"/>
                        <w:ind w:right="297"/>
                        <w:jc w:val="both"/>
                      </w:pPr>
                      <w:r>
                        <w:rPr>
                          <w:color w:val="000000"/>
                          <w:sz w:val="20"/>
                        </w:rPr>
                        <w:t xml:space="preserve">          Orientador: </w:t>
                      </w:r>
                      <w:r>
                        <w:rPr>
                          <w:color w:val="FF0000"/>
                          <w:sz w:val="20"/>
                        </w:rPr>
                        <w:t>Professora Mestre Adriana Paula Borges</w:t>
                      </w:r>
                      <w:r>
                        <w:rPr>
                          <w:color w:val="000000"/>
                          <w:sz w:val="20"/>
                        </w:rPr>
                        <w:t>.</w:t>
                      </w:r>
                    </w:p>
                    <w:p w14:paraId="48065888" w14:textId="77777777" w:rsidR="005503D4" w:rsidRDefault="005503D4">
                      <w:pPr>
                        <w:pStyle w:val="Contedodoquadro"/>
                      </w:pPr>
                    </w:p>
                    <w:p w14:paraId="367F26F5" w14:textId="77777777" w:rsidR="005503D4" w:rsidRDefault="00BC2DB5">
                      <w:pPr>
                        <w:pStyle w:val="Contedodoquadro"/>
                        <w:ind w:left="740" w:right="240" w:firstLine="540"/>
                        <w:jc w:val="both"/>
                      </w:pPr>
                      <w:r>
                        <w:rPr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color w:val="00B050"/>
                          <w:sz w:val="20"/>
                        </w:rPr>
                        <w:t>Áreas de conhecimento</w:t>
                      </w:r>
                      <w:r>
                        <w:rPr>
                          <w:color w:val="000000"/>
                          <w:sz w:val="20"/>
                        </w:rPr>
                        <w:t xml:space="preserve">. I. Faculdade de Tecnologia. FATEC de São Roque: II. </w:t>
                      </w:r>
                      <w:r>
                        <w:rPr>
                          <w:color w:val="00B050"/>
                          <w:sz w:val="20"/>
                        </w:rPr>
                        <w:t>Título</w:t>
                      </w:r>
                      <w:r>
                        <w:rPr>
                          <w:color w:val="000000"/>
                          <w:sz w:val="20"/>
                        </w:rPr>
                        <w:t xml:space="preserve">                                       </w:t>
                      </w:r>
                      <w:r>
                        <w:rPr>
                          <w:color w:val="000000"/>
                          <w:sz w:val="20"/>
                        </w:rPr>
                        <w:t xml:space="preserve">                   </w:t>
                      </w:r>
                    </w:p>
                  </w:txbxContent>
                </v:textbox>
              </v:rect>
            </w:pict>
          </mc:Fallback>
        </mc:AlternateContent>
      </w:r>
    </w:p>
    <w:p w14:paraId="42CE212A" w14:textId="77777777" w:rsidR="005503D4" w:rsidRDefault="005503D4">
      <w:pPr>
        <w:spacing w:line="480" w:lineRule="auto"/>
        <w:jc w:val="center"/>
      </w:pPr>
    </w:p>
    <w:p w14:paraId="78DB22D8" w14:textId="77777777" w:rsidR="005503D4" w:rsidRDefault="005503D4">
      <w:pPr>
        <w:spacing w:line="480" w:lineRule="auto"/>
        <w:jc w:val="center"/>
      </w:pPr>
    </w:p>
    <w:p w14:paraId="09D4A977" w14:textId="77777777" w:rsidR="005503D4" w:rsidRDefault="005503D4">
      <w:pPr>
        <w:spacing w:line="480" w:lineRule="auto"/>
        <w:jc w:val="center"/>
      </w:pPr>
    </w:p>
    <w:p w14:paraId="3E75EA69" w14:textId="77777777" w:rsidR="005503D4" w:rsidRDefault="005503D4">
      <w:pPr>
        <w:spacing w:line="480" w:lineRule="auto"/>
        <w:jc w:val="center"/>
      </w:pPr>
    </w:p>
    <w:p w14:paraId="4CAE901E" w14:textId="77777777" w:rsidR="005503D4" w:rsidRDefault="00BC2DB5">
      <w:pPr>
        <w:spacing w:after="120"/>
        <w:jc w:val="both"/>
        <w:rPr>
          <w:color w:val="000000"/>
        </w:rPr>
      </w:pPr>
      <w:r>
        <w:rPr>
          <w:color w:val="000000"/>
        </w:rPr>
        <w:t xml:space="preserve"> </w:t>
      </w:r>
    </w:p>
    <w:p w14:paraId="5FDB9DCC" w14:textId="77777777" w:rsidR="005503D4" w:rsidRDefault="005503D4">
      <w:pPr>
        <w:jc w:val="center"/>
      </w:pPr>
    </w:p>
    <w:p w14:paraId="07417F38" w14:textId="77777777" w:rsidR="005503D4" w:rsidRDefault="005503D4">
      <w:pPr>
        <w:jc w:val="center"/>
      </w:pPr>
    </w:p>
    <w:p w14:paraId="76BA2E3B" w14:textId="77777777" w:rsidR="005503D4" w:rsidRDefault="005503D4">
      <w:pPr>
        <w:jc w:val="center"/>
      </w:pPr>
    </w:p>
    <w:p w14:paraId="5F8C71B0" w14:textId="77777777" w:rsidR="005503D4" w:rsidRDefault="005503D4">
      <w:pPr>
        <w:jc w:val="center"/>
      </w:pPr>
    </w:p>
    <w:p w14:paraId="29F24847" w14:textId="77777777" w:rsidR="005503D4" w:rsidRDefault="005503D4">
      <w:pPr>
        <w:jc w:val="center"/>
      </w:pPr>
    </w:p>
    <w:p w14:paraId="4ECB8F61" w14:textId="77777777" w:rsidR="005503D4" w:rsidRDefault="00BC2DB5">
      <w:pPr>
        <w:rPr>
          <w:b/>
        </w:rPr>
      </w:pPr>
      <w:r>
        <w:rPr>
          <w:b/>
        </w:rPr>
        <w:t>REFERÊNCIA BIBLIOGRÁFICA –</w:t>
      </w:r>
    </w:p>
    <w:p w14:paraId="72484FEE" w14:textId="77777777" w:rsidR="005503D4" w:rsidRDefault="005503D4">
      <w:pPr>
        <w:rPr>
          <w:b/>
        </w:rPr>
      </w:pPr>
    </w:p>
    <w:p w14:paraId="5B2F598A" w14:textId="77777777" w:rsidR="005503D4" w:rsidRDefault="00BC2DB5">
      <w:pPr>
        <w:jc w:val="both"/>
      </w:pPr>
      <w:r>
        <w:rPr>
          <w:color w:val="FF0000"/>
        </w:rPr>
        <w:t xml:space="preserve">SOBRENOME, Nome do Aluno. </w:t>
      </w:r>
      <w:r>
        <w:rPr>
          <w:b/>
          <w:color w:val="FF0000"/>
        </w:rPr>
        <w:t>Título do Relatório Técnico</w:t>
      </w:r>
      <w:r>
        <w:rPr>
          <w:b/>
        </w:rPr>
        <w:t xml:space="preserve">. </w:t>
      </w:r>
      <w:r>
        <w:t xml:space="preserve">2021. </w:t>
      </w:r>
      <w:r>
        <w:rPr>
          <w:color w:val="FF0000"/>
        </w:rPr>
        <w:t>999</w:t>
      </w:r>
      <w:r>
        <w:t>f. Relatório Técnico - FATEC de São Roque.</w:t>
      </w:r>
    </w:p>
    <w:p w14:paraId="428AFB8B" w14:textId="77777777" w:rsidR="005503D4" w:rsidRDefault="005503D4"/>
    <w:p w14:paraId="68E0D95D" w14:textId="77777777" w:rsidR="005503D4" w:rsidRDefault="005503D4"/>
    <w:p w14:paraId="14FFA4C5" w14:textId="77777777" w:rsidR="005503D4" w:rsidRDefault="005503D4"/>
    <w:p w14:paraId="2E60E732" w14:textId="77777777" w:rsidR="005503D4" w:rsidRDefault="005503D4"/>
    <w:p w14:paraId="56922388" w14:textId="77777777" w:rsidR="005503D4" w:rsidRDefault="005503D4"/>
    <w:p w14:paraId="3F6A055A" w14:textId="77777777" w:rsidR="005503D4" w:rsidRDefault="005503D4"/>
    <w:p w14:paraId="615C2B94" w14:textId="77777777" w:rsidR="005503D4" w:rsidRDefault="005503D4"/>
    <w:p w14:paraId="2800BD76" w14:textId="77777777" w:rsidR="005503D4" w:rsidRDefault="00BC2DB5">
      <w:pPr>
        <w:rPr>
          <w:b/>
        </w:rPr>
      </w:pPr>
      <w:r>
        <w:rPr>
          <w:b/>
        </w:rPr>
        <w:t xml:space="preserve">CESSÃO DE DIREITOS </w:t>
      </w:r>
    </w:p>
    <w:p w14:paraId="3F711289" w14:textId="77777777" w:rsidR="005503D4" w:rsidRDefault="005503D4"/>
    <w:p w14:paraId="6FE0F439" w14:textId="77777777" w:rsidR="005503D4" w:rsidRDefault="00BC2DB5">
      <w:r>
        <w:t xml:space="preserve">NOME DO AUTOR: </w:t>
      </w:r>
      <w:r>
        <w:rPr>
          <w:color w:val="FF0000"/>
        </w:rPr>
        <w:t xml:space="preserve">Nome do Aluno </w:t>
      </w:r>
    </w:p>
    <w:p w14:paraId="24062279" w14:textId="77777777" w:rsidR="005503D4" w:rsidRDefault="00BC2DB5">
      <w:r>
        <w:t xml:space="preserve">TÍTULO DO TRABALHO: </w:t>
      </w:r>
      <w:r>
        <w:rPr>
          <w:color w:val="FF0000"/>
        </w:rPr>
        <w:t xml:space="preserve">Título do Relatório Técnico </w:t>
      </w:r>
    </w:p>
    <w:p w14:paraId="1A6547DD" w14:textId="77777777" w:rsidR="005503D4" w:rsidRDefault="00BC2DB5">
      <w:r>
        <w:t>TIPO DO TRABALHO/ANO: Relatório Técnico / 2021.</w:t>
      </w:r>
    </w:p>
    <w:p w14:paraId="3A829CD6" w14:textId="77777777" w:rsidR="005503D4" w:rsidRDefault="005503D4"/>
    <w:p w14:paraId="3FC79662" w14:textId="77777777" w:rsidR="005503D4" w:rsidRDefault="005503D4"/>
    <w:p w14:paraId="66E102DE" w14:textId="77777777" w:rsidR="005503D4" w:rsidRDefault="00BC2DB5">
      <w:pPr>
        <w:jc w:val="both"/>
        <w:rPr>
          <w:color w:val="000000"/>
        </w:rPr>
      </w:pPr>
      <w:r>
        <w:rPr>
          <w:color w:val="000000"/>
        </w:rPr>
        <w:t xml:space="preserve">É concedida à FATEC de São Roque permissão para reproduzir e emprestar cópias deste Trabalho somente para propósitos acadêmicos e científicos. O autor </w:t>
      </w:r>
      <w:r>
        <w:rPr>
          <w:color w:val="000000"/>
        </w:rPr>
        <w:t>reserva outros direitos de publicação e nenhuma parte deste Trabalho pode ser reproduzida sem a autorização do autor.</w:t>
      </w:r>
    </w:p>
    <w:p w14:paraId="6137F39C" w14:textId="77777777" w:rsidR="005503D4" w:rsidRDefault="005503D4">
      <w:pPr>
        <w:jc w:val="center"/>
      </w:pPr>
    </w:p>
    <w:p w14:paraId="3A899644" w14:textId="77777777" w:rsidR="005503D4" w:rsidRDefault="005503D4"/>
    <w:p w14:paraId="4B568C70" w14:textId="77777777" w:rsidR="005503D4" w:rsidRDefault="005503D4"/>
    <w:p w14:paraId="52568771" w14:textId="77777777" w:rsidR="005503D4" w:rsidRDefault="005503D4"/>
    <w:p w14:paraId="5C96E353" w14:textId="77777777" w:rsidR="005503D4" w:rsidRDefault="00BC2DB5">
      <w:r>
        <w:t>____________________________________</w:t>
      </w:r>
    </w:p>
    <w:p w14:paraId="239BC8DC" w14:textId="77777777" w:rsidR="005503D4" w:rsidRDefault="00BC2DB5">
      <w:pPr>
        <w:rPr>
          <w:color w:val="FF0000"/>
        </w:rPr>
      </w:pPr>
      <w:r>
        <w:rPr>
          <w:color w:val="FF0000"/>
        </w:rPr>
        <w:t>Nome do Aluno</w:t>
      </w:r>
    </w:p>
    <w:p w14:paraId="2A75745E" w14:textId="77777777" w:rsidR="005503D4" w:rsidRDefault="00BC2DB5">
      <w:pPr>
        <w:rPr>
          <w:color w:val="FF0000"/>
        </w:rPr>
        <w:sectPr w:rsidR="005503D4">
          <w:headerReference w:type="default" r:id="rId9"/>
          <w:headerReference w:type="first" r:id="rId10"/>
          <w:footerReference w:type="first" r:id="rId11"/>
          <w:pgSz w:w="11906" w:h="16838"/>
          <w:pgMar w:top="1701" w:right="1134" w:bottom="0" w:left="1701" w:header="1134" w:footer="0" w:gutter="0"/>
          <w:pgNumType w:start="1"/>
          <w:cols w:space="720"/>
          <w:formProt w:val="0"/>
          <w:titlePg/>
          <w:docGrid w:linePitch="100"/>
        </w:sectPr>
      </w:pPr>
      <w:r>
        <w:rPr>
          <w:color w:val="FF0000"/>
        </w:rPr>
        <w:t>RA do Aluno</w:t>
      </w:r>
    </w:p>
    <w:p w14:paraId="76FE08D2" w14:textId="77777777" w:rsidR="005503D4" w:rsidRDefault="00BC2DB5">
      <w:pPr>
        <w:jc w:val="center"/>
        <w:rPr>
          <w:b/>
          <w:bCs/>
        </w:rPr>
      </w:pPr>
      <w:r>
        <w:rPr>
          <w:b/>
          <w:bCs/>
        </w:rPr>
        <w:lastRenderedPageBreak/>
        <w:t>DEDICATÓRIA</w:t>
      </w:r>
    </w:p>
    <w:p w14:paraId="0AA555DB" w14:textId="77777777" w:rsidR="005503D4" w:rsidRDefault="005503D4">
      <w:pPr>
        <w:rPr>
          <w:b/>
          <w:color w:val="000000"/>
          <w:u w:val="single"/>
        </w:rPr>
      </w:pPr>
    </w:p>
    <w:p w14:paraId="03DB65E3" w14:textId="77777777" w:rsidR="005503D4" w:rsidRDefault="005503D4">
      <w:pPr>
        <w:rPr>
          <w:b/>
          <w:color w:val="000000"/>
          <w:u w:val="single"/>
        </w:rPr>
      </w:pPr>
    </w:p>
    <w:p w14:paraId="12E07934" w14:textId="77777777" w:rsidR="005503D4" w:rsidRDefault="005503D4">
      <w:pPr>
        <w:rPr>
          <w:b/>
          <w:color w:val="000000"/>
          <w:u w:val="single"/>
        </w:rPr>
      </w:pPr>
    </w:p>
    <w:p w14:paraId="48967B29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4FFFA15F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1CDE8C4F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20B98187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07AACED2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3ECCF94C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5884BC7D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773FE61E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696BFD83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6EE98B17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1089DEE7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14390CFA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6BB38A1D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61C67CAF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16AA330C" w14:textId="77777777" w:rsidR="005503D4" w:rsidRDefault="005503D4">
      <w:pPr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1A75154D" w14:textId="77777777" w:rsidR="005503D4" w:rsidRDefault="005503D4">
      <w:pPr>
        <w:spacing w:line="360" w:lineRule="auto"/>
        <w:ind w:firstLine="709"/>
        <w:jc w:val="both"/>
      </w:pPr>
    </w:p>
    <w:p w14:paraId="18BED875" w14:textId="77777777" w:rsidR="005503D4" w:rsidRDefault="00BC2DB5">
      <w:pPr>
        <w:spacing w:line="360" w:lineRule="auto"/>
        <w:ind w:left="2836"/>
        <w:jc w:val="both"/>
        <w:rPr>
          <w:b/>
          <w:color w:val="000000"/>
          <w:u w:val="single"/>
        </w:rPr>
      </w:pPr>
      <w:r>
        <w:rPr>
          <w:bCs/>
        </w:rPr>
        <w:t>Dedicamos o presente trabalho às nossas famílias, a quem sempre nos apoiaram e incentivaram.</w:t>
      </w:r>
    </w:p>
    <w:p w14:paraId="6C82BDCB" w14:textId="77777777" w:rsidR="005503D4" w:rsidRDefault="00BC2DB5">
      <w:pPr>
        <w:spacing w:line="360" w:lineRule="auto"/>
        <w:ind w:firstLine="709"/>
        <w:jc w:val="both"/>
        <w:rPr>
          <w:b/>
          <w:color w:val="000000"/>
          <w:u w:val="single"/>
        </w:rPr>
      </w:pPr>
      <w:r>
        <w:br w:type="page"/>
      </w:r>
    </w:p>
    <w:p w14:paraId="6EB804E9" w14:textId="77777777" w:rsidR="005503D4" w:rsidRDefault="00BC2DB5">
      <w:pPr>
        <w:jc w:val="center"/>
        <w:rPr>
          <w:b/>
          <w:bCs/>
        </w:rPr>
      </w:pPr>
      <w:bookmarkStart w:id="0" w:name="_heading=h.30j0zll"/>
      <w:bookmarkEnd w:id="0"/>
      <w:r>
        <w:rPr>
          <w:b/>
          <w:bCs/>
        </w:rPr>
        <w:lastRenderedPageBreak/>
        <w:t>AGRADECIMENTOS</w:t>
      </w:r>
    </w:p>
    <w:p w14:paraId="24A15BB4" w14:textId="77777777" w:rsidR="005503D4" w:rsidRDefault="005503D4">
      <w:pPr>
        <w:rPr>
          <w:b/>
          <w:color w:val="000000"/>
          <w:u w:val="single"/>
        </w:rPr>
      </w:pPr>
    </w:p>
    <w:p w14:paraId="5D47C202" w14:textId="77777777" w:rsidR="005503D4" w:rsidRDefault="005503D4">
      <w:pPr>
        <w:rPr>
          <w:b/>
          <w:color w:val="000000"/>
          <w:u w:val="single"/>
        </w:rPr>
      </w:pPr>
    </w:p>
    <w:p w14:paraId="24EABAB8" w14:textId="77777777" w:rsidR="005503D4" w:rsidRDefault="00BC2DB5">
      <w:pPr>
        <w:spacing w:line="360" w:lineRule="auto"/>
        <w:ind w:firstLine="709"/>
        <w:jc w:val="both"/>
        <w:rPr>
          <w:bCs/>
        </w:rPr>
      </w:pPr>
      <w:r>
        <w:rPr>
          <w:bCs/>
        </w:rPr>
        <w:t xml:space="preserve">Agradecemos aos professores do curso de Sistemas para Internet da Fatec São Roque, pela passagem de conhecimento e dedicação ao ensino. À cidade de São Roque, para o qual se aplica o desenvolvimento do trabalho. </w:t>
      </w:r>
    </w:p>
    <w:p w14:paraId="5C09DF36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01C50791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7EBFFD32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266157DC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7F7464AA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2F46D47B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4B523CF0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2CF89D41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58B586D3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4702400B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3C5FB559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3EBCD885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6DCB4134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29914E65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46793EC0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34691F39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3FDF8E85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7E6B62B9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78B74E50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2B443DB0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73FF4EB1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247AE0A0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19082B93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697C6AE2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651D610D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332120B7" w14:textId="77777777" w:rsidR="005503D4" w:rsidRDefault="00BC2DB5">
      <w:pPr>
        <w:suppressAutoHyphens w:val="0"/>
        <w:rPr>
          <w:b/>
          <w:smallCaps/>
          <w:color w:val="000000"/>
        </w:rPr>
      </w:pPr>
      <w:r>
        <w:br w:type="page"/>
      </w:r>
    </w:p>
    <w:p w14:paraId="18F0E306" w14:textId="77777777" w:rsidR="005503D4" w:rsidRDefault="00BC2DB5">
      <w:pPr>
        <w:spacing w:line="360" w:lineRule="auto"/>
        <w:jc w:val="center"/>
        <w:rPr>
          <w:b/>
          <w:smallCaps/>
          <w:color w:val="000000"/>
        </w:rPr>
      </w:pPr>
      <w:r>
        <w:rPr>
          <w:b/>
          <w:smallCaps/>
          <w:color w:val="000000"/>
        </w:rPr>
        <w:lastRenderedPageBreak/>
        <w:t xml:space="preserve">RESUMO </w:t>
      </w:r>
    </w:p>
    <w:p w14:paraId="6C422F26" w14:textId="77777777" w:rsidR="005503D4" w:rsidRDefault="005503D4">
      <w:pPr>
        <w:jc w:val="center"/>
        <w:rPr>
          <w:b/>
          <w:color w:val="000000"/>
          <w:u w:val="single"/>
        </w:rPr>
      </w:pPr>
    </w:p>
    <w:p w14:paraId="4217BA11" w14:textId="77777777" w:rsidR="005503D4" w:rsidRDefault="005503D4">
      <w:pPr>
        <w:widowControl w:val="0"/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234A025B" w14:textId="0F804322" w:rsidR="005503D4" w:rsidRDefault="00BC2DB5">
      <w:pPr>
        <w:widowControl w:val="0"/>
        <w:spacing w:line="360" w:lineRule="auto"/>
        <w:jc w:val="both"/>
        <w:rPr>
          <w:b/>
          <w:color w:val="000000"/>
          <w:u w:val="single"/>
        </w:rPr>
      </w:pPr>
      <w:r>
        <w:rPr>
          <w:i/>
          <w:iCs/>
          <w:color w:val="000000"/>
        </w:rPr>
        <w:t xml:space="preserve">Market Tour </w:t>
      </w:r>
      <w:r>
        <w:rPr>
          <w:color w:val="000000"/>
        </w:rPr>
        <w:t>Minha Cidade é um sistema que tem como base o conceito de sociedade 5.0, onde, através de soluções tecnológicas busca proporcionar maior bem-estar às pessoas. O projeto consiste em dar visibilidade na web a qualquer tipo de estabelecimento, atr</w:t>
      </w:r>
      <w:r>
        <w:rPr>
          <w:color w:val="000000"/>
        </w:rPr>
        <w:t>avés de uma plataforma digital, mediante um pequeno cadastro e em poucos passos qualquer empreendedor ou promotor de eventos terá uma página exclusiva no aplicativo mobile desenvolvido para sua cidade. Esta página poderá ser atualizada a qualquer hora da m</w:t>
      </w:r>
      <w:r>
        <w:rPr>
          <w:color w:val="000000"/>
        </w:rPr>
        <w:t>aneira que o proprietário quiser, fazendo promoções, alterando imagens ou sua descrição, e para auxiliar no entendimento das necessidades dos clientes o aplicativo traz um campo de comentário para cada página. Market Tour Minha Cidade e Você contém todas a</w:t>
      </w:r>
      <w:r>
        <w:rPr>
          <w:color w:val="000000"/>
        </w:rPr>
        <w:t xml:space="preserve">s informações necessárias para impulsionar vendas e promover eventos, fazendo com que os visitantes e os munícipes tenham uma melhor experiência quando estão em busca de restaurantes, hotéis, lojas, eventos, serviços, pontos turísticos e tudo que a região </w:t>
      </w:r>
      <w:r>
        <w:rPr>
          <w:color w:val="000000"/>
        </w:rPr>
        <w:t>pode ofertar. Para a primeira implementação do sistema utilizamos a cidade de São Roque, assim, todo o esquema de cores e logotipo do aplicativo visa este município, mas em cada localidade que o software for implantado seguiremos o padrão acordado. A aplic</w:t>
      </w:r>
      <w:r>
        <w:rPr>
          <w:color w:val="000000"/>
        </w:rPr>
        <w:t xml:space="preserve">ação está </w:t>
      </w:r>
      <w:del w:id="1" w:author="ALLAN TRINDADE" w:date="2022-05-23T11:40:00Z">
        <w:r w:rsidDel="00F8038D">
          <w:rPr>
            <w:color w:val="000000"/>
          </w:rPr>
          <w:delText>divida</w:delText>
        </w:r>
      </w:del>
      <w:ins w:id="2" w:author="ALLAN TRINDADE" w:date="2022-05-23T11:40:00Z">
        <w:r w:rsidR="00F8038D">
          <w:rPr>
            <w:color w:val="000000"/>
          </w:rPr>
          <w:t>dívida</w:t>
        </w:r>
      </w:ins>
      <w:r>
        <w:rPr>
          <w:color w:val="000000"/>
        </w:rPr>
        <w:t xml:space="preserve"> em duas partes, sendo a primeira uma interface web responsiva com um banco de dados que armazena as informações fornecidas pelos envolvidos e seus respectivos negócios, é nessa área que a página e criada, editada ou excluída a qualquer mom</w:t>
      </w:r>
      <w:r>
        <w:rPr>
          <w:color w:val="000000"/>
        </w:rPr>
        <w:t xml:space="preserve">ento. A segunda parte trata-se do aplicativo mobile com design moderno e interativo onde será exibido todas as páginas salvas na etapa anterior. O usuário do aplicativo pode se cadastrar no sistema para </w:t>
      </w:r>
      <w:del w:id="3" w:author="ALLAN TRINDADE" w:date="2022-05-23T11:40:00Z">
        <w:r w:rsidDel="00F8038D">
          <w:rPr>
            <w:color w:val="000000"/>
          </w:rPr>
          <w:delText>postar  comentários</w:delText>
        </w:r>
      </w:del>
      <w:ins w:id="4" w:author="ALLAN TRINDADE" w:date="2022-05-23T11:40:00Z">
        <w:r w:rsidR="00F8038D">
          <w:rPr>
            <w:color w:val="000000"/>
          </w:rPr>
          <w:t>postar comentários</w:t>
        </w:r>
      </w:ins>
      <w:r>
        <w:rPr>
          <w:color w:val="000000"/>
        </w:rPr>
        <w:t xml:space="preserve"> de sua experiência nos locais vis</w:t>
      </w:r>
      <w:r>
        <w:rPr>
          <w:color w:val="000000"/>
        </w:rPr>
        <w:t>itados, ajudando na decisão de outros. Os comentários podem ser editados e excluídos, assim com seu cadastro. O projeto superou todos os seus objetivos e demostrou ser um produto com grande potencial comercial, alta abrangência e escalabilidade além de pos</w:t>
      </w:r>
      <w:r>
        <w:rPr>
          <w:color w:val="000000"/>
        </w:rPr>
        <w:t>sibilitar novas atualizações e melhorias.</w:t>
      </w:r>
    </w:p>
    <w:p w14:paraId="69493147" w14:textId="77777777" w:rsidR="005503D4" w:rsidRDefault="005503D4">
      <w:pPr>
        <w:widowControl w:val="0"/>
        <w:spacing w:line="360" w:lineRule="auto"/>
        <w:ind w:firstLine="709"/>
        <w:jc w:val="both"/>
        <w:rPr>
          <w:b/>
          <w:color w:val="000000"/>
          <w:u w:val="single"/>
        </w:rPr>
      </w:pPr>
    </w:p>
    <w:p w14:paraId="37F450ED" w14:textId="77777777" w:rsidR="005503D4" w:rsidRDefault="005503D4">
      <w:pPr>
        <w:spacing w:line="360" w:lineRule="auto"/>
        <w:jc w:val="both"/>
        <w:rPr>
          <w:color w:val="000000"/>
        </w:rPr>
      </w:pPr>
    </w:p>
    <w:p w14:paraId="32D16FA9" w14:textId="77777777" w:rsidR="005503D4" w:rsidRDefault="005503D4">
      <w:pPr>
        <w:spacing w:line="360" w:lineRule="auto"/>
        <w:jc w:val="both"/>
        <w:rPr>
          <w:color w:val="000000"/>
        </w:rPr>
      </w:pPr>
    </w:p>
    <w:p w14:paraId="27B57EE3" w14:textId="77777777" w:rsidR="005503D4" w:rsidRDefault="00BC2DB5">
      <w:pPr>
        <w:spacing w:line="360" w:lineRule="auto"/>
        <w:jc w:val="both"/>
        <w:rPr>
          <w:b/>
          <w:color w:val="000000"/>
          <w:u w:val="single"/>
        </w:rPr>
      </w:pPr>
      <w:r>
        <w:rPr>
          <w:b/>
          <w:color w:val="000000"/>
        </w:rPr>
        <w:t>Palavras-Chave</w:t>
      </w:r>
      <w:r>
        <w:rPr>
          <w:color w:val="000000"/>
        </w:rPr>
        <w:t>: Sistema; Aplicativo; Plataforma; Digital; Cidade.</w:t>
      </w:r>
    </w:p>
    <w:p w14:paraId="78D191CB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1AD315F4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2EFDF933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604DDEE9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266D7221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4FC01B87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17ECE515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761D24B4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5715F192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7FE14254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7FBA9DFA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354B7DA0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2C1F3C11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455022F4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2E59CF1F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466BA1FE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2A325CED" w14:textId="77777777" w:rsidR="005503D4" w:rsidRDefault="005503D4">
      <w:pPr>
        <w:spacing w:line="360" w:lineRule="auto"/>
        <w:jc w:val="center"/>
        <w:rPr>
          <w:b/>
          <w:smallCaps/>
          <w:color w:val="000000"/>
        </w:rPr>
      </w:pPr>
    </w:p>
    <w:p w14:paraId="6923A6CB" w14:textId="77777777" w:rsidR="005503D4" w:rsidRDefault="00BC2DB5">
      <w:pPr>
        <w:spacing w:line="360" w:lineRule="auto"/>
        <w:jc w:val="center"/>
        <w:rPr>
          <w:b/>
          <w:smallCaps/>
          <w:color w:val="000000"/>
        </w:rPr>
      </w:pPr>
      <w:r>
        <w:br w:type="page"/>
      </w:r>
    </w:p>
    <w:p w14:paraId="17C2AA84" w14:textId="77777777" w:rsidR="005503D4" w:rsidRDefault="005503D4">
      <w:pPr>
        <w:jc w:val="right"/>
        <w:rPr>
          <w:b/>
          <w:color w:val="000000"/>
          <w:u w:val="single"/>
        </w:rPr>
      </w:pPr>
    </w:p>
    <w:p w14:paraId="22144B98" w14:textId="77777777" w:rsidR="005503D4" w:rsidRDefault="00BC2DB5">
      <w:pPr>
        <w:jc w:val="center"/>
        <w:rPr>
          <w:b/>
          <w:smallCaps/>
        </w:rPr>
      </w:pPr>
      <w:r>
        <w:rPr>
          <w:b/>
          <w:smallCaps/>
        </w:rPr>
        <w:t>LISTA DE FIGURAS</w:t>
      </w:r>
    </w:p>
    <w:p w14:paraId="7FA4BE30" w14:textId="77777777" w:rsidR="005503D4" w:rsidRDefault="005503D4">
      <w:pPr>
        <w:jc w:val="center"/>
        <w:rPr>
          <w:b/>
          <w:smallCaps/>
        </w:rPr>
      </w:pPr>
    </w:p>
    <w:p w14:paraId="6E212B93" w14:textId="77777777" w:rsidR="005503D4" w:rsidRDefault="005503D4">
      <w:pPr>
        <w:jc w:val="center"/>
        <w:rPr>
          <w:b/>
          <w:smallCaps/>
        </w:rPr>
      </w:pPr>
    </w:p>
    <w:p w14:paraId="0991953A" w14:textId="77777777" w:rsidR="005503D4" w:rsidRDefault="00BC2DB5">
      <w:pPr>
        <w:jc w:val="center"/>
        <w:rPr>
          <w:b/>
          <w:smallCaps/>
        </w:rPr>
      </w:pPr>
      <w:r>
        <w:fldChar w:fldCharType="begin"/>
      </w:r>
      <w:r>
        <w:rPr>
          <w:bCs/>
          <w:smallCaps/>
        </w:rPr>
        <w:instrText>TOC \c "Figura"</w:instrText>
      </w:r>
      <w:r>
        <w:rPr>
          <w:bCs/>
          <w:smallCaps/>
        </w:rPr>
        <w:fldChar w:fldCharType="separate"/>
      </w:r>
      <w:r>
        <w:rPr>
          <w:bCs/>
          <w:smallCaps/>
        </w:rPr>
        <w:t>Nenhuma entrada de índice de ilustrações foi encontrada.</w:t>
      </w:r>
      <w:r>
        <w:rPr>
          <w:bCs/>
          <w:smallCaps/>
        </w:rPr>
        <w:fldChar w:fldCharType="end"/>
      </w:r>
    </w:p>
    <w:p w14:paraId="3116780F" w14:textId="77777777" w:rsidR="005503D4" w:rsidRDefault="005503D4">
      <w:pPr>
        <w:jc w:val="center"/>
        <w:rPr>
          <w:b/>
          <w:smallCaps/>
        </w:rPr>
      </w:pPr>
    </w:p>
    <w:p w14:paraId="4608B4CF" w14:textId="77777777" w:rsidR="005503D4" w:rsidRDefault="005503D4">
      <w:pPr>
        <w:jc w:val="center"/>
        <w:rPr>
          <w:b/>
          <w:smallCaps/>
        </w:rPr>
      </w:pPr>
    </w:p>
    <w:p w14:paraId="570D4F7A" w14:textId="77777777" w:rsidR="005503D4" w:rsidRDefault="005503D4">
      <w:pPr>
        <w:jc w:val="center"/>
        <w:rPr>
          <w:b/>
          <w:smallCaps/>
        </w:rPr>
      </w:pPr>
    </w:p>
    <w:p w14:paraId="34AED2D6" w14:textId="77777777" w:rsidR="005503D4" w:rsidRDefault="005503D4">
      <w:pPr>
        <w:jc w:val="center"/>
        <w:rPr>
          <w:b/>
          <w:smallCaps/>
        </w:rPr>
      </w:pPr>
    </w:p>
    <w:p w14:paraId="31DB3B94" w14:textId="77777777" w:rsidR="005503D4" w:rsidRDefault="005503D4">
      <w:pPr>
        <w:jc w:val="center"/>
        <w:rPr>
          <w:b/>
          <w:smallCaps/>
        </w:rPr>
      </w:pPr>
    </w:p>
    <w:p w14:paraId="42895C74" w14:textId="77777777" w:rsidR="005503D4" w:rsidRDefault="005503D4">
      <w:pPr>
        <w:jc w:val="center"/>
        <w:rPr>
          <w:b/>
          <w:smallCaps/>
        </w:rPr>
      </w:pPr>
    </w:p>
    <w:p w14:paraId="2AACB71E" w14:textId="77777777" w:rsidR="005503D4" w:rsidRDefault="005503D4">
      <w:pPr>
        <w:jc w:val="center"/>
        <w:rPr>
          <w:b/>
          <w:smallCaps/>
        </w:rPr>
      </w:pPr>
    </w:p>
    <w:p w14:paraId="3EF9BFBB" w14:textId="77777777" w:rsidR="005503D4" w:rsidRDefault="005503D4">
      <w:pPr>
        <w:jc w:val="center"/>
        <w:rPr>
          <w:b/>
          <w:smallCaps/>
        </w:rPr>
      </w:pPr>
    </w:p>
    <w:p w14:paraId="0E3D4DDE" w14:textId="77777777" w:rsidR="005503D4" w:rsidRDefault="00BC2DB5">
      <w:pPr>
        <w:jc w:val="center"/>
        <w:rPr>
          <w:b/>
          <w:smallCaps/>
        </w:rPr>
      </w:pPr>
      <w:r>
        <w:rPr>
          <w:b/>
          <w:smallCaps/>
        </w:rPr>
        <w:t>LISTA DE TABELAS</w:t>
      </w:r>
    </w:p>
    <w:p w14:paraId="60E0E476" w14:textId="77777777" w:rsidR="005503D4" w:rsidRDefault="005503D4">
      <w:pPr>
        <w:jc w:val="center"/>
        <w:rPr>
          <w:b/>
          <w:smallCaps/>
        </w:rPr>
      </w:pPr>
    </w:p>
    <w:tbl>
      <w:tblPr>
        <w:tblW w:w="9071" w:type="dxa"/>
        <w:tblLook w:val="0400" w:firstRow="0" w:lastRow="0" w:firstColumn="0" w:lastColumn="0" w:noHBand="0" w:noVBand="1"/>
      </w:tblPr>
      <w:tblGrid>
        <w:gridCol w:w="8593"/>
        <w:gridCol w:w="478"/>
      </w:tblGrid>
      <w:tr w:rsidR="005503D4" w14:paraId="06F1FEF6" w14:textId="77777777">
        <w:tc>
          <w:tcPr>
            <w:tcW w:w="8592" w:type="dxa"/>
            <w:vAlign w:val="bottom"/>
          </w:tcPr>
          <w:p w14:paraId="2EA96027" w14:textId="77777777" w:rsidR="005503D4" w:rsidRDefault="00BC2DB5">
            <w:pPr>
              <w:spacing w:line="360" w:lineRule="auto"/>
            </w:pPr>
            <w:r>
              <w:t>Tabela 1: Nome da Tabela 01 ...........................................................................................</w:t>
            </w:r>
          </w:p>
        </w:tc>
        <w:tc>
          <w:tcPr>
            <w:tcW w:w="478" w:type="dxa"/>
            <w:vAlign w:val="center"/>
          </w:tcPr>
          <w:p w14:paraId="32DA977A" w14:textId="77777777" w:rsidR="005503D4" w:rsidRDefault="00BC2DB5">
            <w:pPr>
              <w:spacing w:line="360" w:lineRule="auto"/>
              <w:jc w:val="center"/>
            </w:pPr>
            <w:r>
              <w:t>05</w:t>
            </w:r>
          </w:p>
        </w:tc>
      </w:tr>
      <w:tr w:rsidR="005503D4" w14:paraId="6AA1BA44" w14:textId="77777777">
        <w:tc>
          <w:tcPr>
            <w:tcW w:w="8592" w:type="dxa"/>
            <w:vAlign w:val="bottom"/>
          </w:tcPr>
          <w:p w14:paraId="0CCEDC77" w14:textId="77777777" w:rsidR="005503D4" w:rsidRDefault="00BC2DB5">
            <w:pPr>
              <w:spacing w:line="360" w:lineRule="auto"/>
            </w:pPr>
            <w:r>
              <w:t xml:space="preserve">Tabela 2: Nome da Tabela 02 </w:t>
            </w:r>
            <w:r>
              <w:t>...........................................................................................</w:t>
            </w:r>
          </w:p>
        </w:tc>
        <w:tc>
          <w:tcPr>
            <w:tcW w:w="478" w:type="dxa"/>
            <w:vAlign w:val="center"/>
          </w:tcPr>
          <w:p w14:paraId="76EC8470" w14:textId="77777777" w:rsidR="005503D4" w:rsidRDefault="00BC2DB5">
            <w:pPr>
              <w:spacing w:line="360" w:lineRule="auto"/>
              <w:jc w:val="center"/>
            </w:pPr>
            <w:r>
              <w:t>07</w:t>
            </w:r>
          </w:p>
        </w:tc>
      </w:tr>
      <w:tr w:rsidR="005503D4" w14:paraId="336514F5" w14:textId="77777777">
        <w:tc>
          <w:tcPr>
            <w:tcW w:w="8592" w:type="dxa"/>
            <w:vAlign w:val="bottom"/>
          </w:tcPr>
          <w:p w14:paraId="5973AD06" w14:textId="77777777" w:rsidR="005503D4" w:rsidRDefault="00BC2DB5">
            <w:pPr>
              <w:spacing w:line="360" w:lineRule="auto"/>
            </w:pPr>
            <w:r>
              <w:t>Tabela 3: Nome da Tabela 03 ...........................................................................................</w:t>
            </w:r>
          </w:p>
        </w:tc>
        <w:tc>
          <w:tcPr>
            <w:tcW w:w="478" w:type="dxa"/>
            <w:vAlign w:val="center"/>
          </w:tcPr>
          <w:p w14:paraId="45C1B5B7" w14:textId="77777777" w:rsidR="005503D4" w:rsidRDefault="00BC2DB5">
            <w:pPr>
              <w:spacing w:line="360" w:lineRule="auto"/>
              <w:jc w:val="center"/>
            </w:pPr>
            <w:r>
              <w:t>09</w:t>
            </w:r>
          </w:p>
        </w:tc>
      </w:tr>
      <w:tr w:rsidR="005503D4" w14:paraId="7DB5751A" w14:textId="77777777">
        <w:tc>
          <w:tcPr>
            <w:tcW w:w="8592" w:type="dxa"/>
            <w:vAlign w:val="bottom"/>
          </w:tcPr>
          <w:p w14:paraId="47E1CEEC" w14:textId="77777777" w:rsidR="005503D4" w:rsidRDefault="00BC2DB5">
            <w:pPr>
              <w:spacing w:line="360" w:lineRule="auto"/>
            </w:pPr>
            <w:r>
              <w:t>Tabela 4: Nome da Tabela 04 ........</w:t>
            </w:r>
            <w:r>
              <w:t>...................................................................................</w:t>
            </w:r>
          </w:p>
        </w:tc>
        <w:tc>
          <w:tcPr>
            <w:tcW w:w="478" w:type="dxa"/>
            <w:vAlign w:val="center"/>
          </w:tcPr>
          <w:p w14:paraId="3CCC1E5C" w14:textId="77777777" w:rsidR="005503D4" w:rsidRDefault="00BC2DB5">
            <w:pPr>
              <w:spacing w:line="360" w:lineRule="auto"/>
              <w:jc w:val="center"/>
            </w:pPr>
            <w:r>
              <w:t>11</w:t>
            </w:r>
          </w:p>
        </w:tc>
      </w:tr>
      <w:tr w:rsidR="005503D4" w14:paraId="6D00DB3C" w14:textId="77777777">
        <w:tc>
          <w:tcPr>
            <w:tcW w:w="8592" w:type="dxa"/>
            <w:vAlign w:val="bottom"/>
          </w:tcPr>
          <w:p w14:paraId="355A63CD" w14:textId="77777777" w:rsidR="005503D4" w:rsidRDefault="00BC2DB5">
            <w:pPr>
              <w:spacing w:line="360" w:lineRule="auto"/>
            </w:pPr>
            <w:r>
              <w:t>Tabela 5: Nome da Tabela 05 ...........................................................................................</w:t>
            </w:r>
          </w:p>
        </w:tc>
        <w:tc>
          <w:tcPr>
            <w:tcW w:w="478" w:type="dxa"/>
            <w:vAlign w:val="center"/>
          </w:tcPr>
          <w:p w14:paraId="67B384F7" w14:textId="77777777" w:rsidR="005503D4" w:rsidRDefault="00BC2DB5">
            <w:pPr>
              <w:spacing w:line="360" w:lineRule="auto"/>
              <w:jc w:val="center"/>
            </w:pPr>
            <w:r>
              <w:t>22</w:t>
            </w:r>
          </w:p>
        </w:tc>
      </w:tr>
      <w:tr w:rsidR="005503D4" w14:paraId="57B8AD7A" w14:textId="77777777">
        <w:tc>
          <w:tcPr>
            <w:tcW w:w="8592" w:type="dxa"/>
            <w:vAlign w:val="bottom"/>
          </w:tcPr>
          <w:p w14:paraId="54E76F07" w14:textId="77777777" w:rsidR="005503D4" w:rsidRDefault="00BC2DB5">
            <w:pPr>
              <w:spacing w:line="360" w:lineRule="auto"/>
            </w:pPr>
            <w:r>
              <w:t>Tabela 6: Nome da Tabela 06 ................</w:t>
            </w:r>
            <w:r>
              <w:t>...........................................................................</w:t>
            </w:r>
          </w:p>
        </w:tc>
        <w:tc>
          <w:tcPr>
            <w:tcW w:w="478" w:type="dxa"/>
            <w:vAlign w:val="center"/>
          </w:tcPr>
          <w:p w14:paraId="4D9B3E7A" w14:textId="77777777" w:rsidR="005503D4" w:rsidRDefault="00BC2DB5">
            <w:pPr>
              <w:spacing w:line="360" w:lineRule="auto"/>
              <w:jc w:val="center"/>
            </w:pPr>
            <w:r>
              <w:t>33</w:t>
            </w:r>
          </w:p>
        </w:tc>
      </w:tr>
      <w:tr w:rsidR="005503D4" w14:paraId="401DCACC" w14:textId="77777777">
        <w:tc>
          <w:tcPr>
            <w:tcW w:w="8592" w:type="dxa"/>
            <w:vAlign w:val="bottom"/>
          </w:tcPr>
          <w:p w14:paraId="62E41562" w14:textId="77777777" w:rsidR="005503D4" w:rsidRDefault="00BC2DB5">
            <w:pPr>
              <w:spacing w:line="360" w:lineRule="auto"/>
            </w:pPr>
            <w:r>
              <w:t>Tabela 7: Nome da Tabela 07 ...........................................................................................</w:t>
            </w:r>
          </w:p>
        </w:tc>
        <w:tc>
          <w:tcPr>
            <w:tcW w:w="478" w:type="dxa"/>
            <w:vAlign w:val="center"/>
          </w:tcPr>
          <w:p w14:paraId="6315384D" w14:textId="77777777" w:rsidR="005503D4" w:rsidRDefault="00BC2DB5">
            <w:pPr>
              <w:spacing w:line="360" w:lineRule="auto"/>
              <w:jc w:val="center"/>
            </w:pPr>
            <w:r>
              <w:t>39</w:t>
            </w:r>
          </w:p>
        </w:tc>
      </w:tr>
    </w:tbl>
    <w:p w14:paraId="51F9D25E" w14:textId="77777777" w:rsidR="005503D4" w:rsidRDefault="005503D4">
      <w:pPr>
        <w:jc w:val="center"/>
        <w:rPr>
          <w:b/>
          <w:smallCaps/>
        </w:rPr>
      </w:pPr>
    </w:p>
    <w:p w14:paraId="78084D51" w14:textId="77777777" w:rsidR="005503D4" w:rsidRDefault="005503D4">
      <w:pPr>
        <w:jc w:val="center"/>
        <w:rPr>
          <w:b/>
          <w:smallCaps/>
        </w:rPr>
      </w:pPr>
    </w:p>
    <w:p w14:paraId="718B0F37" w14:textId="77777777" w:rsidR="005503D4" w:rsidRDefault="005503D4">
      <w:pPr>
        <w:jc w:val="center"/>
        <w:rPr>
          <w:b/>
          <w:smallCaps/>
        </w:rPr>
      </w:pPr>
    </w:p>
    <w:p w14:paraId="7ED3954E" w14:textId="77777777" w:rsidR="005503D4" w:rsidRDefault="005503D4">
      <w:pPr>
        <w:jc w:val="center"/>
        <w:rPr>
          <w:b/>
          <w:smallCaps/>
        </w:rPr>
      </w:pPr>
    </w:p>
    <w:p w14:paraId="1613D9EF" w14:textId="77777777" w:rsidR="005503D4" w:rsidRDefault="005503D4">
      <w:pPr>
        <w:jc w:val="center"/>
        <w:rPr>
          <w:b/>
          <w:smallCaps/>
        </w:rPr>
      </w:pPr>
    </w:p>
    <w:p w14:paraId="129C5E66" w14:textId="77777777" w:rsidR="005503D4" w:rsidRDefault="005503D4">
      <w:pPr>
        <w:jc w:val="center"/>
        <w:rPr>
          <w:b/>
          <w:smallCaps/>
        </w:rPr>
      </w:pPr>
    </w:p>
    <w:p w14:paraId="13DE27DA" w14:textId="77777777" w:rsidR="005503D4" w:rsidRDefault="005503D4">
      <w:pPr>
        <w:jc w:val="center"/>
        <w:rPr>
          <w:b/>
          <w:smallCaps/>
        </w:rPr>
      </w:pPr>
    </w:p>
    <w:p w14:paraId="4CABA3E5" w14:textId="77777777" w:rsidR="005503D4" w:rsidRDefault="005503D4">
      <w:pPr>
        <w:jc w:val="center"/>
        <w:rPr>
          <w:b/>
          <w:smallCaps/>
        </w:rPr>
      </w:pPr>
    </w:p>
    <w:p w14:paraId="6FBB6FE4" w14:textId="77777777" w:rsidR="005503D4" w:rsidRDefault="005503D4">
      <w:pPr>
        <w:jc w:val="center"/>
        <w:rPr>
          <w:b/>
          <w:smallCaps/>
        </w:rPr>
      </w:pPr>
    </w:p>
    <w:p w14:paraId="04C066A8" w14:textId="77777777" w:rsidR="005503D4" w:rsidRDefault="005503D4">
      <w:pPr>
        <w:jc w:val="center"/>
        <w:rPr>
          <w:b/>
          <w:smallCaps/>
        </w:rPr>
      </w:pPr>
    </w:p>
    <w:p w14:paraId="642EF300" w14:textId="77777777" w:rsidR="005503D4" w:rsidRDefault="005503D4">
      <w:pPr>
        <w:jc w:val="center"/>
        <w:rPr>
          <w:b/>
          <w:smallCaps/>
        </w:rPr>
      </w:pPr>
    </w:p>
    <w:p w14:paraId="782D3B23" w14:textId="77777777" w:rsidR="005503D4" w:rsidRDefault="005503D4">
      <w:pPr>
        <w:jc w:val="center"/>
        <w:rPr>
          <w:b/>
          <w:smallCaps/>
        </w:rPr>
      </w:pPr>
    </w:p>
    <w:p w14:paraId="7A429C61" w14:textId="77777777" w:rsidR="005503D4" w:rsidRDefault="005503D4">
      <w:pPr>
        <w:jc w:val="center"/>
        <w:rPr>
          <w:b/>
          <w:smallCaps/>
        </w:rPr>
      </w:pPr>
    </w:p>
    <w:p w14:paraId="68764061" w14:textId="77777777" w:rsidR="005503D4" w:rsidRDefault="005503D4">
      <w:pPr>
        <w:jc w:val="center"/>
        <w:rPr>
          <w:b/>
          <w:smallCaps/>
        </w:rPr>
      </w:pPr>
    </w:p>
    <w:p w14:paraId="1B90AEEB" w14:textId="77777777" w:rsidR="005503D4" w:rsidRDefault="005503D4">
      <w:pPr>
        <w:jc w:val="center"/>
        <w:rPr>
          <w:b/>
          <w:smallCaps/>
        </w:rPr>
      </w:pPr>
    </w:p>
    <w:p w14:paraId="18933382" w14:textId="77777777" w:rsidR="005503D4" w:rsidRDefault="005503D4">
      <w:pPr>
        <w:jc w:val="center"/>
        <w:rPr>
          <w:b/>
          <w:smallCaps/>
        </w:rPr>
      </w:pPr>
    </w:p>
    <w:p w14:paraId="622BB64D" w14:textId="77777777" w:rsidR="005503D4" w:rsidRDefault="005503D4">
      <w:pPr>
        <w:jc w:val="center"/>
        <w:rPr>
          <w:b/>
          <w:smallCaps/>
        </w:rPr>
      </w:pPr>
    </w:p>
    <w:p w14:paraId="41FD8B07" w14:textId="77777777" w:rsidR="005503D4" w:rsidRDefault="005503D4">
      <w:pPr>
        <w:jc w:val="center"/>
        <w:rPr>
          <w:b/>
          <w:smallCaps/>
        </w:rPr>
      </w:pPr>
    </w:p>
    <w:p w14:paraId="36CB6A54" w14:textId="77777777" w:rsidR="005503D4" w:rsidRDefault="005503D4">
      <w:pPr>
        <w:jc w:val="center"/>
        <w:rPr>
          <w:b/>
          <w:smallCaps/>
        </w:rPr>
      </w:pPr>
    </w:p>
    <w:p w14:paraId="34BAE9BD" w14:textId="77777777" w:rsidR="005503D4" w:rsidRDefault="005503D4">
      <w:pPr>
        <w:jc w:val="center"/>
        <w:rPr>
          <w:b/>
          <w:smallCaps/>
        </w:rPr>
      </w:pPr>
    </w:p>
    <w:p w14:paraId="01A5CD9B" w14:textId="77777777" w:rsidR="005503D4" w:rsidRDefault="005503D4">
      <w:pPr>
        <w:jc w:val="center"/>
        <w:rPr>
          <w:b/>
          <w:smallCaps/>
        </w:rPr>
      </w:pPr>
    </w:p>
    <w:p w14:paraId="50CD73E5" w14:textId="77777777" w:rsidR="005503D4" w:rsidRDefault="005503D4">
      <w:pPr>
        <w:jc w:val="center"/>
        <w:rPr>
          <w:b/>
          <w:smallCaps/>
        </w:rPr>
      </w:pPr>
    </w:p>
    <w:p w14:paraId="74E4080F" w14:textId="77777777" w:rsidR="005503D4" w:rsidRDefault="005503D4">
      <w:pPr>
        <w:jc w:val="center"/>
        <w:rPr>
          <w:b/>
          <w:smallCaps/>
        </w:rPr>
      </w:pPr>
    </w:p>
    <w:p w14:paraId="6B161405" w14:textId="77777777" w:rsidR="005503D4" w:rsidRDefault="005503D4">
      <w:pPr>
        <w:jc w:val="center"/>
        <w:rPr>
          <w:b/>
          <w:smallCaps/>
        </w:rPr>
      </w:pPr>
    </w:p>
    <w:p w14:paraId="490AE54C" w14:textId="77777777" w:rsidR="005503D4" w:rsidRDefault="005503D4">
      <w:pPr>
        <w:jc w:val="center"/>
        <w:rPr>
          <w:b/>
          <w:smallCaps/>
        </w:rPr>
      </w:pPr>
    </w:p>
    <w:p w14:paraId="420B7A96" w14:textId="77777777" w:rsidR="005503D4" w:rsidRDefault="005503D4">
      <w:pPr>
        <w:jc w:val="center"/>
        <w:rPr>
          <w:b/>
          <w:smallCaps/>
        </w:rPr>
      </w:pPr>
    </w:p>
    <w:p w14:paraId="4D6AAE7F" w14:textId="77777777" w:rsidR="005503D4" w:rsidRDefault="00BC2DB5">
      <w:pPr>
        <w:jc w:val="center"/>
        <w:rPr>
          <w:b/>
          <w:smallCaps/>
        </w:rPr>
      </w:pPr>
      <w:r>
        <w:rPr>
          <w:b/>
          <w:smallCaps/>
        </w:rPr>
        <w:t xml:space="preserve">LISTA DE </w:t>
      </w:r>
      <w:r>
        <w:rPr>
          <w:b/>
          <w:smallCaps/>
        </w:rPr>
        <w:t>ABREVIATURAS E SIGLAS</w:t>
      </w:r>
    </w:p>
    <w:p w14:paraId="10B52E75" w14:textId="77777777" w:rsidR="005503D4" w:rsidRDefault="005503D4">
      <w:pPr>
        <w:jc w:val="center"/>
        <w:rPr>
          <w:b/>
          <w:color w:val="000000"/>
          <w:u w:val="single"/>
        </w:rPr>
      </w:pPr>
    </w:p>
    <w:p w14:paraId="11C3FCB3" w14:textId="77777777" w:rsidR="005503D4" w:rsidRDefault="005503D4">
      <w:pPr>
        <w:jc w:val="center"/>
        <w:rPr>
          <w:b/>
          <w:color w:val="000000"/>
          <w:u w:val="single"/>
        </w:rPr>
      </w:pPr>
    </w:p>
    <w:p w14:paraId="26C2095D" w14:textId="77777777" w:rsidR="005503D4" w:rsidRDefault="00BC2DB5">
      <w:pPr>
        <w:spacing w:line="360" w:lineRule="auto"/>
        <w:rPr>
          <w:b/>
          <w:color w:val="000000"/>
        </w:rPr>
      </w:pPr>
      <w:r>
        <w:t>CSS</w:t>
      </w:r>
      <w:r>
        <w:tab/>
      </w:r>
      <w:r>
        <w:tab/>
      </w:r>
      <w:r>
        <w:rPr>
          <w:i/>
        </w:rPr>
        <w:t>Cascading Style Sheet</w:t>
      </w:r>
    </w:p>
    <w:p w14:paraId="7CEE004F" w14:textId="77777777" w:rsidR="005503D4" w:rsidRDefault="00BC2DB5">
      <w:pPr>
        <w:spacing w:line="360" w:lineRule="auto"/>
        <w:rPr>
          <w:i/>
          <w:iCs/>
          <w:lang w:val="de-DE"/>
        </w:rPr>
      </w:pPr>
      <w:r>
        <w:rPr>
          <w:lang w:val="de-DE"/>
        </w:rPr>
        <w:t>HTML</w:t>
      </w:r>
      <w:r>
        <w:rPr>
          <w:lang w:val="de-DE"/>
        </w:rPr>
        <w:tab/>
      </w:r>
      <w:r>
        <w:rPr>
          <w:lang w:val="de-DE"/>
        </w:rPr>
        <w:tab/>
      </w:r>
      <w:r>
        <w:rPr>
          <w:i/>
          <w:iCs/>
          <w:lang w:val="de-DE"/>
        </w:rPr>
        <w:t>Hyper Text Markup Language</w:t>
      </w:r>
    </w:p>
    <w:p w14:paraId="518EDA7F" w14:textId="77777777" w:rsidR="005503D4" w:rsidRDefault="00BC2DB5">
      <w:pPr>
        <w:spacing w:line="360" w:lineRule="auto"/>
        <w:rPr>
          <w:b/>
          <w:color w:val="000000"/>
          <w:u w:val="single"/>
          <w:lang w:val="en-US"/>
        </w:rPr>
      </w:pPr>
      <w:r>
        <w:rPr>
          <w:lang w:val="en-US"/>
        </w:rPr>
        <w:t>MVC</w:t>
      </w:r>
      <w:r>
        <w:rPr>
          <w:lang w:val="en-US"/>
        </w:rPr>
        <w:tab/>
      </w:r>
      <w:r>
        <w:rPr>
          <w:lang w:val="en-US"/>
        </w:rPr>
        <w:tab/>
      </w:r>
      <w:r>
        <w:rPr>
          <w:i/>
          <w:iCs/>
          <w:lang w:val="en-US"/>
        </w:rPr>
        <w:t>Model View Controller</w:t>
      </w:r>
    </w:p>
    <w:p w14:paraId="70612774" w14:textId="77777777" w:rsidR="005503D4" w:rsidRDefault="00BC2DB5">
      <w:pPr>
        <w:spacing w:line="360" w:lineRule="auto"/>
        <w:rPr>
          <w:i/>
          <w:iCs/>
          <w:lang w:val="en-US"/>
        </w:rPr>
      </w:pPr>
      <w:r>
        <w:t>API</w:t>
      </w:r>
      <w:r>
        <w:rPr>
          <w:lang w:val="en-US"/>
        </w:rPr>
        <w:tab/>
      </w:r>
      <w:r>
        <w:rPr>
          <w:lang w:val="en-US"/>
        </w:rPr>
        <w:tab/>
      </w:r>
      <w:r>
        <w:rPr>
          <w:i/>
          <w:iCs/>
          <w:lang w:val="en-US"/>
        </w:rPr>
        <w:t>Application Programming Interface</w:t>
      </w:r>
    </w:p>
    <w:p w14:paraId="5A338DDE" w14:textId="77777777" w:rsidR="005503D4" w:rsidRDefault="00BC2DB5">
      <w:pPr>
        <w:spacing w:line="360" w:lineRule="auto"/>
        <w:rPr>
          <w:lang w:val="fr-FR"/>
        </w:rPr>
      </w:pPr>
      <w:r>
        <w:rPr>
          <w:lang w:val="fr-FR"/>
        </w:rPr>
        <w:t>JSON</w:t>
      </w:r>
      <w:r>
        <w:rPr>
          <w:lang w:val="fr-FR"/>
        </w:rPr>
        <w:tab/>
      </w:r>
      <w:r>
        <w:rPr>
          <w:lang w:val="fr-FR"/>
        </w:rPr>
        <w:tab/>
      </w:r>
      <w:r>
        <w:rPr>
          <w:i/>
          <w:iCs/>
          <w:lang w:val="fr-FR"/>
        </w:rPr>
        <w:t>JavaScript Object Notation</w:t>
      </w:r>
    </w:p>
    <w:p w14:paraId="06D659E4" w14:textId="77777777" w:rsidR="005503D4" w:rsidRDefault="00BC2DB5">
      <w:pPr>
        <w:spacing w:line="360" w:lineRule="auto"/>
        <w:rPr>
          <w:lang w:val="fr-FR"/>
        </w:rPr>
      </w:pPr>
      <w:r>
        <w:rPr>
          <w:lang w:val="fr-FR"/>
        </w:rPr>
        <w:t>AJAX</w:t>
      </w:r>
      <w:r>
        <w:rPr>
          <w:lang w:val="fr-FR"/>
        </w:rPr>
        <w:tab/>
      </w:r>
      <w:r>
        <w:rPr>
          <w:lang w:val="fr-FR"/>
        </w:rPr>
        <w:tab/>
      </w:r>
      <w:r>
        <w:rPr>
          <w:rFonts w:ascii="Arial" w:hAnsi="Arial" w:cs="Arial"/>
          <w:i/>
          <w:iCs/>
          <w:color w:val="4D5156"/>
          <w:sz w:val="21"/>
          <w:szCs w:val="21"/>
          <w:shd w:val="clear" w:color="auto" w:fill="FFFFFF"/>
        </w:rPr>
        <w:t>Asynchronous Javascript and XML</w:t>
      </w:r>
    </w:p>
    <w:p w14:paraId="684323F1" w14:textId="77777777" w:rsidR="005503D4" w:rsidRDefault="005503D4">
      <w:pPr>
        <w:spacing w:line="360" w:lineRule="auto"/>
        <w:rPr>
          <w:lang w:val="fr-FR"/>
        </w:rPr>
      </w:pPr>
    </w:p>
    <w:p w14:paraId="72C6C384" w14:textId="77777777" w:rsidR="005503D4" w:rsidRDefault="005503D4">
      <w:pPr>
        <w:spacing w:line="360" w:lineRule="auto"/>
        <w:rPr>
          <w:lang w:val="fr-FR"/>
        </w:rPr>
      </w:pPr>
    </w:p>
    <w:p w14:paraId="4E479F88" w14:textId="77777777" w:rsidR="005503D4" w:rsidRDefault="005503D4">
      <w:pPr>
        <w:spacing w:line="360" w:lineRule="auto"/>
        <w:rPr>
          <w:lang w:val="fr-FR"/>
        </w:rPr>
      </w:pPr>
    </w:p>
    <w:p w14:paraId="2CBFF28F" w14:textId="77777777" w:rsidR="005503D4" w:rsidRDefault="005503D4">
      <w:pPr>
        <w:spacing w:line="360" w:lineRule="auto"/>
        <w:rPr>
          <w:lang w:val="fr-FR"/>
        </w:rPr>
      </w:pPr>
    </w:p>
    <w:p w14:paraId="5AC91CBB" w14:textId="77777777" w:rsidR="005503D4" w:rsidRDefault="005503D4">
      <w:pPr>
        <w:spacing w:line="360" w:lineRule="auto"/>
        <w:rPr>
          <w:lang w:val="fr-FR"/>
        </w:rPr>
      </w:pPr>
    </w:p>
    <w:p w14:paraId="70602865" w14:textId="77777777" w:rsidR="005503D4" w:rsidRDefault="005503D4">
      <w:pPr>
        <w:spacing w:line="360" w:lineRule="auto"/>
        <w:rPr>
          <w:lang w:val="fr-FR"/>
        </w:rPr>
      </w:pPr>
    </w:p>
    <w:p w14:paraId="33FA8B33" w14:textId="77777777" w:rsidR="005503D4" w:rsidRDefault="005503D4">
      <w:pPr>
        <w:spacing w:line="360" w:lineRule="auto"/>
        <w:rPr>
          <w:lang w:val="fr-FR"/>
        </w:rPr>
      </w:pPr>
    </w:p>
    <w:p w14:paraId="2DBAFB92" w14:textId="77777777" w:rsidR="005503D4" w:rsidRDefault="005503D4">
      <w:pPr>
        <w:spacing w:line="360" w:lineRule="auto"/>
        <w:rPr>
          <w:lang w:val="fr-FR"/>
        </w:rPr>
      </w:pPr>
    </w:p>
    <w:p w14:paraId="7951D3EC" w14:textId="77777777" w:rsidR="005503D4" w:rsidRDefault="005503D4">
      <w:pPr>
        <w:spacing w:line="360" w:lineRule="auto"/>
        <w:rPr>
          <w:lang w:val="fr-FR"/>
        </w:rPr>
      </w:pPr>
    </w:p>
    <w:p w14:paraId="533BF44D" w14:textId="77777777" w:rsidR="005503D4" w:rsidRDefault="005503D4">
      <w:pPr>
        <w:spacing w:line="360" w:lineRule="auto"/>
        <w:rPr>
          <w:lang w:val="fr-FR"/>
        </w:rPr>
      </w:pPr>
    </w:p>
    <w:p w14:paraId="3E1819A5" w14:textId="77777777" w:rsidR="005503D4" w:rsidRDefault="005503D4">
      <w:pPr>
        <w:spacing w:line="360" w:lineRule="auto"/>
        <w:rPr>
          <w:lang w:val="fr-FR"/>
        </w:rPr>
      </w:pPr>
    </w:p>
    <w:p w14:paraId="3D9CA975" w14:textId="77777777" w:rsidR="005503D4" w:rsidRDefault="005503D4">
      <w:pPr>
        <w:spacing w:line="360" w:lineRule="auto"/>
        <w:rPr>
          <w:lang w:val="fr-FR"/>
        </w:rPr>
      </w:pPr>
    </w:p>
    <w:p w14:paraId="3E1DB12A" w14:textId="77777777" w:rsidR="005503D4" w:rsidRDefault="005503D4">
      <w:pPr>
        <w:spacing w:line="360" w:lineRule="auto"/>
        <w:rPr>
          <w:lang w:val="fr-FR"/>
        </w:rPr>
      </w:pPr>
    </w:p>
    <w:p w14:paraId="142272ED" w14:textId="77777777" w:rsidR="005503D4" w:rsidRDefault="005503D4">
      <w:pPr>
        <w:spacing w:line="360" w:lineRule="auto"/>
        <w:rPr>
          <w:lang w:val="fr-FR"/>
        </w:rPr>
      </w:pPr>
    </w:p>
    <w:p w14:paraId="089F9956" w14:textId="77777777" w:rsidR="005503D4" w:rsidRDefault="005503D4">
      <w:pPr>
        <w:spacing w:line="360" w:lineRule="auto"/>
        <w:rPr>
          <w:lang w:val="fr-FR"/>
        </w:rPr>
      </w:pPr>
    </w:p>
    <w:p w14:paraId="6DCA244C" w14:textId="77777777" w:rsidR="005503D4" w:rsidRDefault="005503D4">
      <w:pPr>
        <w:spacing w:line="360" w:lineRule="auto"/>
        <w:rPr>
          <w:lang w:val="fr-FR"/>
        </w:rPr>
      </w:pPr>
    </w:p>
    <w:p w14:paraId="7EDF7051" w14:textId="77777777" w:rsidR="005503D4" w:rsidRDefault="005503D4">
      <w:pPr>
        <w:spacing w:line="360" w:lineRule="auto"/>
        <w:rPr>
          <w:lang w:val="fr-FR"/>
        </w:rPr>
      </w:pPr>
    </w:p>
    <w:p w14:paraId="5CE4C53E" w14:textId="77777777" w:rsidR="005503D4" w:rsidRDefault="005503D4">
      <w:pPr>
        <w:spacing w:line="360" w:lineRule="auto"/>
        <w:rPr>
          <w:lang w:val="fr-FR"/>
        </w:rPr>
      </w:pPr>
    </w:p>
    <w:p w14:paraId="4F6FB211" w14:textId="77777777" w:rsidR="005503D4" w:rsidRDefault="005503D4">
      <w:pPr>
        <w:spacing w:line="360" w:lineRule="auto"/>
        <w:rPr>
          <w:lang w:val="fr-FR"/>
        </w:rPr>
      </w:pPr>
    </w:p>
    <w:p w14:paraId="0B0F0827" w14:textId="77777777" w:rsidR="005503D4" w:rsidRDefault="005503D4">
      <w:pPr>
        <w:spacing w:line="360" w:lineRule="auto"/>
        <w:rPr>
          <w:lang w:val="fr-FR"/>
        </w:rPr>
      </w:pPr>
    </w:p>
    <w:p w14:paraId="5AB868B4" w14:textId="77777777" w:rsidR="005503D4" w:rsidRDefault="005503D4">
      <w:pPr>
        <w:spacing w:line="360" w:lineRule="auto"/>
        <w:rPr>
          <w:lang w:val="fr-FR"/>
        </w:rPr>
      </w:pPr>
    </w:p>
    <w:p w14:paraId="6F95A57E" w14:textId="77777777" w:rsidR="005503D4" w:rsidRDefault="005503D4">
      <w:pPr>
        <w:spacing w:line="360" w:lineRule="auto"/>
        <w:rPr>
          <w:lang w:val="fr-FR"/>
        </w:rPr>
      </w:pPr>
    </w:p>
    <w:p w14:paraId="5AFAC663" w14:textId="77777777" w:rsidR="005503D4" w:rsidRDefault="005503D4">
      <w:pPr>
        <w:spacing w:line="360" w:lineRule="auto"/>
        <w:rPr>
          <w:lang w:val="fr-FR"/>
        </w:rPr>
      </w:pPr>
    </w:p>
    <w:p w14:paraId="6199A84B" w14:textId="77777777" w:rsidR="005503D4" w:rsidRDefault="005503D4">
      <w:pPr>
        <w:spacing w:line="360" w:lineRule="auto"/>
        <w:rPr>
          <w:lang w:val="fr-FR"/>
        </w:rPr>
      </w:pPr>
    </w:p>
    <w:p w14:paraId="5EDA2767" w14:textId="77777777" w:rsidR="005503D4" w:rsidRDefault="005503D4">
      <w:pPr>
        <w:jc w:val="center"/>
        <w:rPr>
          <w:lang w:val="fr-FR"/>
        </w:rPr>
      </w:pPr>
    </w:p>
    <w:p w14:paraId="7226724E" w14:textId="77777777" w:rsidR="005503D4" w:rsidRDefault="00BC2DB5">
      <w:pPr>
        <w:suppressAutoHyphens w:val="0"/>
        <w:rPr>
          <w:rFonts w:eastAsia="Liberation Sans"/>
          <w:b/>
          <w:color w:val="000000"/>
          <w:lang w:val="de-DE"/>
        </w:rPr>
      </w:pPr>
      <w:r>
        <w:rPr>
          <w:rFonts w:eastAsia="Liberation Sans"/>
          <w:b/>
          <w:color w:val="000000"/>
          <w:lang w:val="de-DE"/>
        </w:rPr>
        <w:lastRenderedPageBreak/>
        <w:t>Sumário</w:t>
      </w:r>
      <w:r>
        <w:rPr>
          <w:rFonts w:eastAsia="Liberation Sans"/>
          <w:b/>
          <w:color w:val="000000"/>
          <w:lang w:val="de-DE"/>
        </w:rPr>
        <w:br/>
      </w:r>
    </w:p>
    <w:sdt>
      <w:sdtPr>
        <w:id w:val="-1330894486"/>
        <w:docPartObj>
          <w:docPartGallery w:val="Table of Contents"/>
          <w:docPartUnique/>
        </w:docPartObj>
      </w:sdtPr>
      <w:sdtEndPr/>
      <w:sdtContent>
        <w:p w14:paraId="47FC1D03" w14:textId="77777777" w:rsidR="005503D4" w:rsidRDefault="00BC2DB5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>TOC \z \o "1-9" \u \h</w:instrText>
          </w:r>
          <w:r>
            <w:rPr>
              <w:rStyle w:val="Vnculodendice"/>
            </w:rPr>
            <w:fldChar w:fldCharType="separate"/>
          </w:r>
          <w:hyperlink w:anchor="_Toc101808813">
            <w:r>
              <w:rPr>
                <w:rStyle w:val="Vnculodendice"/>
                <w:webHidden/>
              </w:rPr>
              <w:t>1. INTRODUÇÃO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_Toc101808813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2DF1CD8A" w14:textId="77777777" w:rsidR="005503D4" w:rsidRDefault="00BC2D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14">
            <w:r>
              <w:rPr>
                <w:rStyle w:val="Vnculodendice"/>
                <w:webHidden/>
              </w:rPr>
              <w:t>1.1. Objetivo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_Toc101808814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3066EB9E" w14:textId="77777777" w:rsidR="005503D4" w:rsidRDefault="00BC2D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15">
            <w:r>
              <w:rPr>
                <w:rStyle w:val="Vnculodendice"/>
                <w:webHidden/>
              </w:rPr>
              <w:t>1.2. Justificativa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_Toc101808815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 w14:paraId="7769E6FC" w14:textId="77777777" w:rsidR="005503D4" w:rsidRDefault="00BC2DB5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01808816">
            <w:r>
              <w:rPr>
                <w:rStyle w:val="Vnculodendice"/>
                <w:webHidden/>
              </w:rPr>
              <w:t>2. MATE</w:t>
            </w:r>
            <w:r>
              <w:rPr>
                <w:rStyle w:val="Vnculodendice"/>
                <w:webHidden/>
              </w:rPr>
              <w:t>RIAIS E MÉTODOS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_Toc101808816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 w14:paraId="34CF428A" w14:textId="77777777" w:rsidR="005503D4" w:rsidRDefault="00BC2D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17">
            <w:r>
              <w:rPr>
                <w:rStyle w:val="Vnculodendice"/>
                <w:webHidden/>
              </w:rPr>
              <w:t>2.1. Figma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_Toc101808817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 w14:paraId="0E387EAE" w14:textId="77777777" w:rsidR="005503D4" w:rsidRDefault="00BC2D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18">
            <w:r>
              <w:rPr>
                <w:rStyle w:val="Vnculodendice"/>
                <w:webHidden/>
              </w:rPr>
              <w:t>2.2. HTML, CSS, Javascript e PHP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_Toc101808818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 w14:paraId="286084D2" w14:textId="77777777" w:rsidR="005503D4" w:rsidRDefault="00BC2D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19">
            <w:r>
              <w:rPr>
                <w:rStyle w:val="Vnculodendice"/>
                <w:webHidden/>
              </w:rPr>
              <w:t>2.2.1 HTML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_Toc101808819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 w14:paraId="19D43B31" w14:textId="77777777" w:rsidR="005503D4" w:rsidRDefault="00BC2DB5">
          <w:pPr>
            <w:pStyle w:val="Sumrio3"/>
            <w:tabs>
              <w:tab w:val="right" w:pos="9061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20">
            <w:r>
              <w:rPr>
                <w:rStyle w:val="Vnculodendice"/>
                <w:webHidden/>
              </w:rPr>
              <w:t>2.2.2 CSS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_Toc101808820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 w14:paraId="7DEF848A" w14:textId="77777777" w:rsidR="005503D4" w:rsidRDefault="00BC2DB5">
          <w:pPr>
            <w:pStyle w:val="Sumrio3"/>
            <w:tabs>
              <w:tab w:val="right" w:pos="9061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21">
            <w:r>
              <w:rPr>
                <w:rStyle w:val="Vnculodendice"/>
                <w:webHidden/>
              </w:rPr>
              <w:t>2.2.3 Javascript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_Toc101808821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 w14:paraId="68BC95BF" w14:textId="77777777" w:rsidR="005503D4" w:rsidRDefault="00BC2DB5">
          <w:pPr>
            <w:pStyle w:val="Sumrio3"/>
            <w:tabs>
              <w:tab w:val="right" w:pos="9061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22">
            <w:r>
              <w:rPr>
                <w:rStyle w:val="Vnculodendice"/>
                <w:webHidden/>
              </w:rPr>
              <w:t>2.2.4 PHP e MySQL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_Toc101808822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 w14:paraId="25C9A4B8" w14:textId="77777777" w:rsidR="005503D4" w:rsidRDefault="00BC2D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23">
            <w:r>
              <w:rPr>
                <w:rStyle w:val="Vnculodendice"/>
                <w:webHidden/>
              </w:rPr>
              <w:t>2.3. Bootstrap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_Toc101808823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 w14:paraId="43C0E2A3" w14:textId="77777777" w:rsidR="005503D4" w:rsidRDefault="00BC2D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24">
            <w:r>
              <w:rPr>
                <w:rStyle w:val="Vnculodendice"/>
                <w:webHidden/>
              </w:rPr>
              <w:t>2.4. React-Native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_Toc101808824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 w14:paraId="59C35F1B" w14:textId="77777777" w:rsidR="005503D4" w:rsidRDefault="00BC2D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25">
            <w:r>
              <w:rPr>
                <w:rStyle w:val="Vnculodendice"/>
                <w:webHidden/>
              </w:rPr>
              <w:t>2.5. JS</w:t>
            </w:r>
            <w:r>
              <w:rPr>
                <w:rStyle w:val="Vnculodendice"/>
                <w:webHidden/>
              </w:rPr>
              <w:t>ON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_Toc101808825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 w14:paraId="37246B1F" w14:textId="77777777" w:rsidR="005503D4" w:rsidRDefault="00BC2D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26">
            <w:r>
              <w:rPr>
                <w:rStyle w:val="Vnculodendice"/>
                <w:webHidden/>
              </w:rPr>
              <w:t>2.6. Padrões de Projeto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_Toc101808826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 w14:paraId="0B2E55B6" w14:textId="77777777" w:rsidR="005503D4" w:rsidRDefault="00BC2D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27">
            <w:r>
              <w:rPr>
                <w:rStyle w:val="Vnculodendice"/>
                <w:webHidden/>
              </w:rPr>
              <w:t>2.6.</w:t>
            </w:r>
            <w:r>
              <w:rPr>
                <w:rStyle w:val="Vnculodendice"/>
                <w:rFonts w:eastAsia="Arial"/>
              </w:rPr>
              <w:t>1 Padrão Observer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_Toc101808827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 w14:paraId="0B9AEB9B" w14:textId="77777777" w:rsidR="005503D4" w:rsidRDefault="00BC2DB5">
          <w:pPr>
            <w:pStyle w:val="Sumrio3"/>
            <w:tabs>
              <w:tab w:val="right" w:pos="9061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28">
            <w:r>
              <w:rPr>
                <w:rStyle w:val="Vnculodendice"/>
                <w:webHidden/>
              </w:rPr>
              <w:t>2.6.1.1 Padrão MVC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_Toc101808828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 w14:paraId="514D4D88" w14:textId="77777777" w:rsidR="005503D4" w:rsidRDefault="00BC2DB5">
          <w:pPr>
            <w:pStyle w:val="Sumrio2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101808829">
            <w:r>
              <w:rPr>
                <w:rStyle w:val="Vnculodendice"/>
                <w:webHidden/>
              </w:rPr>
              <w:t>2.7. Usability Hub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_Toc101808829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 w14:paraId="1DA44B67" w14:textId="77777777" w:rsidR="005503D4" w:rsidRDefault="00BC2DB5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01808830">
            <w:r>
              <w:rPr>
                <w:rStyle w:val="Vnculodendice"/>
                <w:webHidden/>
              </w:rPr>
              <w:t>3. MODELAGEM E PROTOTIPAGEM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_Toc101808830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 w14:paraId="42ED5E99" w14:textId="77777777" w:rsidR="005503D4" w:rsidRDefault="00BC2DB5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01808831">
            <w:r>
              <w:rPr>
                <w:rStyle w:val="Vnculodendice"/>
                <w:webHidden/>
                <w:lang w:val="fr-FR"/>
              </w:rPr>
              <w:t>4. CONSIDERAÇÕES FINAIS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_Toc101808831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42</w:t>
            </w:r>
            <w:r>
              <w:rPr>
                <w:webHidden/>
              </w:rPr>
              <w:fldChar w:fldCharType="end"/>
            </w:r>
          </w:hyperlink>
        </w:p>
        <w:p w14:paraId="2752E58E" w14:textId="77777777" w:rsidR="005503D4" w:rsidRDefault="00BC2DB5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01808832">
            <w:r>
              <w:rPr>
                <w:rStyle w:val="Vnculodendice"/>
                <w:webHidden/>
                <w:lang w:val="fr-FR"/>
              </w:rPr>
              <w:t>REFERÊNCIAS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_Toc101808832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43</w:t>
            </w:r>
            <w:r>
              <w:rPr>
                <w:webHidden/>
              </w:rPr>
              <w:fldChar w:fldCharType="end"/>
            </w:r>
          </w:hyperlink>
        </w:p>
        <w:p w14:paraId="323D477D" w14:textId="77777777" w:rsidR="005503D4" w:rsidRDefault="00BC2DB5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01808833">
            <w:r>
              <w:rPr>
                <w:rStyle w:val="Vnculodendice"/>
                <w:webHidden/>
              </w:rPr>
              <w:t>APÊNDICE A- DOCUMENTO D</w:t>
            </w:r>
            <w:r>
              <w:rPr>
                <w:rStyle w:val="Vnculodendice"/>
                <w:webHidden/>
              </w:rPr>
              <w:t>E VISÃO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_Toc101808833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44</w:t>
            </w:r>
            <w:r>
              <w:rPr>
                <w:webHidden/>
              </w:rPr>
              <w:fldChar w:fldCharType="end"/>
            </w:r>
          </w:hyperlink>
        </w:p>
        <w:p w14:paraId="73EC4426" w14:textId="77777777" w:rsidR="005503D4" w:rsidRDefault="00BC2DB5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01808834">
            <w:r>
              <w:rPr>
                <w:rStyle w:val="Vnculodendice"/>
                <w:webHidden/>
              </w:rPr>
              <w:t>APÊNDICE B - Relatório do Teste de Usabilidade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_Toc101808834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53</w:t>
            </w:r>
            <w:r>
              <w:rPr>
                <w:webHidden/>
              </w:rPr>
              <w:fldChar w:fldCharType="end"/>
            </w:r>
          </w:hyperlink>
        </w:p>
        <w:p w14:paraId="49FF596B" w14:textId="77777777" w:rsidR="005503D4" w:rsidRDefault="00BC2DB5">
          <w:pPr>
            <w:pStyle w:val="Sumrio1"/>
            <w:tabs>
              <w:tab w:val="right" w:pos="9061"/>
            </w:tabs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01808835">
            <w:r>
              <w:rPr>
                <w:rStyle w:val="Vnculodendice"/>
                <w:webHidden/>
              </w:rPr>
              <w:t>APÊNDICE C - Link para o protótipo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_Toc101808835 \h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</w:rPr>
              <w:tab/>
              <w:t>124</w:t>
            </w:r>
            <w:r>
              <w:rPr>
                <w:webHidden/>
              </w:rPr>
              <w:fldChar w:fldCharType="end"/>
            </w:r>
          </w:hyperlink>
          <w:r>
            <w:rPr>
              <w:rStyle w:val="Vnculodendice"/>
            </w:rPr>
            <w:fldChar w:fldCharType="end"/>
          </w:r>
        </w:p>
      </w:sdtContent>
    </w:sdt>
    <w:p w14:paraId="64164233" w14:textId="77777777" w:rsidR="005503D4" w:rsidRDefault="005503D4">
      <w:pPr>
        <w:tabs>
          <w:tab w:val="right" w:pos="9071"/>
        </w:tabs>
        <w:rPr>
          <w:b/>
          <w:color w:val="000000"/>
        </w:rPr>
      </w:pPr>
    </w:p>
    <w:p w14:paraId="44F680AF" w14:textId="77777777" w:rsidR="005503D4" w:rsidRDefault="005503D4"/>
    <w:p w14:paraId="3FB39177" w14:textId="77777777" w:rsidR="005503D4" w:rsidRDefault="005503D4"/>
    <w:p w14:paraId="66E05E8A" w14:textId="77777777" w:rsidR="005503D4" w:rsidRDefault="005503D4">
      <w:pPr>
        <w:jc w:val="right"/>
      </w:pPr>
    </w:p>
    <w:p w14:paraId="4897CBF1" w14:textId="77777777" w:rsidR="005503D4" w:rsidRDefault="005503D4">
      <w:pPr>
        <w:sectPr w:rsidR="005503D4">
          <w:headerReference w:type="default" r:id="rId12"/>
          <w:footerReference w:type="default" r:id="rId13"/>
          <w:pgSz w:w="11906" w:h="16838"/>
          <w:pgMar w:top="1418" w:right="1134" w:bottom="1134" w:left="1701" w:header="993" w:footer="0" w:gutter="0"/>
          <w:cols w:space="720"/>
          <w:formProt w:val="0"/>
          <w:docGrid w:linePitch="100"/>
        </w:sectPr>
      </w:pPr>
    </w:p>
    <w:p w14:paraId="0277C767" w14:textId="77777777" w:rsidR="005503D4" w:rsidRDefault="00BC2DB5">
      <w:pPr>
        <w:pStyle w:val="Ttulo1"/>
        <w:rPr>
          <w:smallCaps/>
          <w:szCs w:val="24"/>
        </w:rPr>
      </w:pPr>
      <w:bookmarkStart w:id="5" w:name="_Toc101808813"/>
      <w:r>
        <w:rPr>
          <w:szCs w:val="24"/>
        </w:rPr>
        <w:lastRenderedPageBreak/>
        <w:t>1. INTRODUÇÃO</w:t>
      </w:r>
      <w:bookmarkEnd w:id="5"/>
      <w:r>
        <w:rPr>
          <w:szCs w:val="24"/>
        </w:rPr>
        <w:t xml:space="preserve"> </w:t>
      </w:r>
    </w:p>
    <w:p w14:paraId="48296EA5" w14:textId="77777777" w:rsidR="005503D4" w:rsidRDefault="00BC2DB5">
      <w:pPr>
        <w:spacing w:line="360" w:lineRule="auto"/>
        <w:ind w:firstLine="709"/>
        <w:jc w:val="both"/>
      </w:pPr>
      <w:r>
        <w:rPr>
          <w:color w:val="000000"/>
        </w:rPr>
        <w:t>Visando a sociedade 5.0, que tem como proposta um modelo organizacional com o objetivo de prover serviços necessários para o bem-estar comum a qualquer hora, em qualquer lugar através da tecnologia, foi constatado que dentre diversos quesitos para uma cida</w:t>
      </w:r>
      <w:r>
        <w:rPr>
          <w:color w:val="000000"/>
        </w:rPr>
        <w:t>de se tornar inteligente, se faz necessário que o município disponha de internet de qualidade. Além disso, os estabelecimentos devem estar conectados à rede, fornecendo informações sobre seus respectivos negócios. Esse seria o primeiro de muitos passos par</w:t>
      </w:r>
      <w:r>
        <w:rPr>
          <w:color w:val="000000"/>
        </w:rPr>
        <w:t xml:space="preserve">a que a cidade se torne inteligente, mas, contrariando isso, na maioria das cidades cada negócio possui um sistema individual que se </w:t>
      </w:r>
      <w:r>
        <w:t>autopromove</w:t>
      </w:r>
      <w:r>
        <w:rPr>
          <w:color w:val="000000"/>
        </w:rPr>
        <w:t xml:space="preserve"> ou realiza a gestão financeira da empresa.</w:t>
      </w:r>
    </w:p>
    <w:p w14:paraId="78867A92" w14:textId="77777777" w:rsidR="005503D4" w:rsidRDefault="00BC2DB5">
      <w:pPr>
        <w:spacing w:line="360" w:lineRule="auto"/>
        <w:ind w:firstLine="709"/>
        <w:jc w:val="both"/>
        <w:rPr>
          <w:color w:val="000000"/>
          <w:u w:val="single"/>
        </w:rPr>
      </w:pPr>
      <w:r>
        <w:rPr>
          <w:color w:val="000000"/>
        </w:rPr>
        <w:t>A proposta da cidade inteligente não desmerece essa forma de gestão,</w:t>
      </w:r>
      <w:r>
        <w:rPr>
          <w:color w:val="000000"/>
        </w:rPr>
        <w:t xml:space="preserve"> porém, a falta de conectividade entre os negócios de uma cidade pode causar grandes danos ao município, tais como: a perda de arrecadação; distanciamento do público; falta da informação precisa para os visitantes da cidade e a falência precoce de empresas</w:t>
      </w:r>
      <w:r>
        <w:rPr>
          <w:color w:val="000000"/>
        </w:rPr>
        <w:t>. Tudo isso porque as informações locais estão desencontradas, o que dificulta os motores de busca dos grandes sites de pesquisa como Google, Yahoo, Bing dentre outros, a divulgar o que a cidade tem a oferecer.</w:t>
      </w:r>
    </w:p>
    <w:p w14:paraId="5A192095" w14:textId="77777777" w:rsidR="005503D4" w:rsidRDefault="00BC2DB5">
      <w:pPr>
        <w:spacing w:line="360" w:lineRule="auto"/>
        <w:ind w:firstLine="709"/>
        <w:jc w:val="both"/>
        <w:rPr>
          <w:b/>
          <w:smallCaps/>
          <w:color w:val="000000"/>
        </w:rPr>
      </w:pPr>
      <w:r>
        <w:rPr>
          <w:color w:val="000000"/>
        </w:rPr>
        <w:t>Dentre as regiões do interior, litoral e serr</w:t>
      </w:r>
      <w:r>
        <w:rPr>
          <w:color w:val="000000"/>
        </w:rPr>
        <w:t>anas, a ausência de interconectividade pode gerar uma experiência negativa que se reflete no afastamento dos turistas, afinal, a falta de informações sobre como chegar a um determinado local, se há vagas para carros, se há acessibilidade ou o horário de fu</w:t>
      </w:r>
      <w:r>
        <w:rPr>
          <w:color w:val="000000"/>
        </w:rPr>
        <w:t>ncionamento das atrações, são itens básicos para garantir que o turista tenha uma impressão positiva e retorne. No entanto para assegurar o sucesso do visitante, ou até mesmo dos moradores, é necessário um sistema que faça toda essa gestão e que permita ao</w:t>
      </w:r>
      <w:r>
        <w:rPr>
          <w:color w:val="000000"/>
        </w:rPr>
        <w:t>s clientes (público-alvo) compartilharem suas experiências.</w:t>
      </w:r>
    </w:p>
    <w:p w14:paraId="1103E38D" w14:textId="77777777" w:rsidR="005503D4" w:rsidRDefault="00BC2DB5">
      <w:pPr>
        <w:pStyle w:val="Ttulo2"/>
        <w:rPr>
          <w:smallCaps/>
          <w:szCs w:val="24"/>
        </w:rPr>
      </w:pPr>
      <w:bookmarkStart w:id="6" w:name="_Toc101808814"/>
      <w:r>
        <w:rPr>
          <w:szCs w:val="24"/>
        </w:rPr>
        <w:t>1.1. Objetivo</w:t>
      </w:r>
      <w:bookmarkEnd w:id="6"/>
      <w:r>
        <w:rPr>
          <w:szCs w:val="24"/>
        </w:rPr>
        <w:t xml:space="preserve"> </w:t>
      </w:r>
    </w:p>
    <w:p w14:paraId="5D3D4F85" w14:textId="77777777" w:rsidR="005503D4" w:rsidRDefault="00BC2DB5">
      <w:pPr>
        <w:spacing w:line="360" w:lineRule="auto"/>
        <w:ind w:firstLine="709"/>
        <w:jc w:val="both"/>
      </w:pPr>
      <w:bookmarkStart w:id="7" w:name="_heading=h.2et92p0"/>
      <w:bookmarkEnd w:id="7"/>
      <w:r>
        <w:t>O objetivo principal do projeto é desenvolver um portal no qual reúnam as informações de uma cidade em um Aplicativo, conectando e facilitando a comunicação entre os usuários finais</w:t>
      </w:r>
      <w:r>
        <w:t xml:space="preserve"> e o comércio local.</w:t>
      </w:r>
    </w:p>
    <w:p w14:paraId="14207D1B" w14:textId="77777777" w:rsidR="005503D4" w:rsidRDefault="00BC2DB5">
      <w:pPr>
        <w:pStyle w:val="Ttulo2"/>
        <w:rPr>
          <w:smallCaps/>
          <w:szCs w:val="24"/>
        </w:rPr>
      </w:pPr>
      <w:bookmarkStart w:id="8" w:name="_Toc101808815"/>
      <w:r>
        <w:rPr>
          <w:szCs w:val="24"/>
        </w:rPr>
        <w:t>1.2. Justificativa</w:t>
      </w:r>
      <w:bookmarkEnd w:id="8"/>
    </w:p>
    <w:p w14:paraId="3D6C3BD7" w14:textId="77777777" w:rsidR="005503D4" w:rsidRDefault="00BC2DB5">
      <w:pPr>
        <w:spacing w:line="360" w:lineRule="auto"/>
        <w:ind w:firstLine="709"/>
        <w:jc w:val="both"/>
        <w:rPr>
          <w:b/>
          <w:smallCaps/>
          <w:color w:val="000000"/>
        </w:rPr>
      </w:pPr>
      <w:r>
        <w:t>O Estado de São Paulo possui 645 municípios, destes, 70 são classificados como estância turística, conforme estabelece a Lei Complementar 1261/15. De todo o estado, apenas 43 cidades entraram no ranking das mais inte</w:t>
      </w:r>
      <w:r>
        <w:t xml:space="preserve">ligentes e conectadas do país, no entanto, somente </w:t>
      </w:r>
      <w:r>
        <w:lastRenderedPageBreak/>
        <w:t>duas estâncias foram incluídas, Santos e Jundiá, de acordo com a plataforma Connected Smart Cities, que tem como objetivo mapear as cidades com maior potencial de desenvolvimento no Brasil. A pesquisa levo</w:t>
      </w:r>
      <w:r>
        <w:t>u em consideração requisitos como a velocidade de internet, tecnologia e inovação, educação, segurança e outros.</w:t>
      </w:r>
    </w:p>
    <w:p w14:paraId="7C40886F" w14:textId="77777777" w:rsidR="005503D4" w:rsidRDefault="00BC2DB5">
      <w:pPr>
        <w:spacing w:line="360" w:lineRule="auto"/>
        <w:ind w:firstLine="709"/>
        <w:jc w:val="both"/>
        <w:rPr>
          <w:b/>
          <w:smallCaps/>
          <w:color w:val="000000"/>
        </w:rPr>
      </w:pPr>
      <w:r>
        <w:t>Nesse sentido o Market Tour Minha Cidade e Você, se enquadra no quesito tecnologia e inovação, pois o sistema tem dois pontos como base. O prim</w:t>
      </w:r>
      <w:r>
        <w:t>eiro apresenta aos clientes da   cidade todos os pontos turísticos, gastronômicos, as hospedagens, comércio local, eventos e infraestrutura geral, com o máximo de detalhamento possível através de um Aplicativo para dispositivos móveis. O segundo ponto visa</w:t>
      </w:r>
      <w:r>
        <w:t xml:space="preserve"> dar a possibilidade de qualquer empresa da cidade expor sua marca na web, fortalecendo o comércio local e a inclusão social. Deste modo a cidade ganha uma nova vitrine com design e tecnologia atual, que unifica todas as propostas de negócio em uma só plat</w:t>
      </w:r>
      <w:r>
        <w:t xml:space="preserve">aforma dando ao cliente mais praticidade e envolvendo-o através de sugestões e avaliações que estão disponíveis no sistema. Assim o sistema contribui para melhoria contínua de cada negócio apontando suas vantagens e desvantagens. </w:t>
      </w:r>
    </w:p>
    <w:p w14:paraId="52BF08A7" w14:textId="77777777" w:rsidR="005503D4" w:rsidRDefault="00BC2DB5">
      <w:pPr>
        <w:suppressAutoHyphens w:val="0"/>
        <w:rPr>
          <w:b/>
          <w:bCs/>
          <w:caps/>
          <w:color w:val="000000"/>
        </w:rPr>
      </w:pPr>
      <w:r>
        <w:br w:type="page"/>
      </w:r>
    </w:p>
    <w:p w14:paraId="05BBD21A" w14:textId="77777777" w:rsidR="005503D4" w:rsidRDefault="00BC2DB5">
      <w:pPr>
        <w:pStyle w:val="Ttulo1"/>
        <w:rPr>
          <w:smallCaps/>
          <w:szCs w:val="24"/>
        </w:rPr>
      </w:pPr>
      <w:bookmarkStart w:id="9" w:name="_Toc101808816"/>
      <w:r>
        <w:rPr>
          <w:szCs w:val="24"/>
        </w:rPr>
        <w:lastRenderedPageBreak/>
        <w:t>2. MATERIAIS E MÉTODOS</w:t>
      </w:r>
      <w:bookmarkEnd w:id="9"/>
    </w:p>
    <w:p w14:paraId="1177E459" w14:textId="77777777" w:rsidR="005503D4" w:rsidRDefault="00BC2DB5">
      <w:pPr>
        <w:spacing w:line="360" w:lineRule="auto"/>
        <w:ind w:firstLine="709"/>
        <w:jc w:val="both"/>
        <w:rPr>
          <w:b/>
          <w:smallCaps/>
          <w:color w:val="000000"/>
        </w:rPr>
      </w:pPr>
      <w:r>
        <w:t>Para atingir o objetivo de criar um portal onde são reunidas e disponibilizadas informações relevantes sobre pontos turísticos, gastronômicos, comércio local, eventos e hospedagens, a prototipagem foi desenvolvida com a framework Figma, no qual foi possíve</w:t>
      </w:r>
      <w:r>
        <w:t>l desenvolver as telas, interações e navegação.</w:t>
      </w:r>
    </w:p>
    <w:p w14:paraId="3F7FE6F3" w14:textId="77777777" w:rsidR="005503D4" w:rsidRDefault="00BC2DB5">
      <w:pPr>
        <w:spacing w:line="360" w:lineRule="auto"/>
        <w:ind w:firstLine="709"/>
        <w:jc w:val="both"/>
        <w:rPr>
          <w:b/>
          <w:smallCaps/>
          <w:color w:val="000000"/>
        </w:rPr>
      </w:pPr>
      <w:r>
        <w:t>A implementação do sistema, no lado do cliente (client-side), usa o padrão de projeto Observer (Observação) junto com o framework React-Native, que tem por objetivo apresentar a interface para o usuário final</w:t>
      </w:r>
      <w:r>
        <w:t>. Para o desenvolvimento no lado do servidor (server-side) foi desenvolvido um mini framework em php, javascript e bootstrap que carrega em sua estrutura o HTML e CSS. Ele tem por objetivo fazer a gestão administrativa do conteúdo do portal bem como a inse</w:t>
      </w:r>
      <w:r>
        <w:t>rção, edição ou exclusão de um evento, de uma hospedagem, de um restaurante ou qualquer tipo de negócio. Esta gestão tem duas interfaces: a primeira serve aos Administradores do portal que tem o poder de incluir e excluir as empresas ou eventos no sistema.</w:t>
      </w:r>
      <w:r>
        <w:t xml:space="preserve"> A segunda interface é para o cliente fazer a administração do conteúdo de sua empresa no portal. Nesta etapa do projeto foi utilizado o padrão de arquitetura MVC ou Model View Control (arquitetura modelo de visão e controle). Para o armazenamento das info</w:t>
      </w:r>
      <w:r>
        <w:t>rmações foi utilizado o banco de dados relacional MySQL. A comunicação entre as partes o lado do cliente e o servidor se dá através de uma API que transporta toda informação no formato JSON. Para o teste de usabilidade foi utilizado o Usability Hub, ferram</w:t>
      </w:r>
      <w:r>
        <w:t>enta online para auxiliar na execução dos testes de interface.</w:t>
      </w:r>
    </w:p>
    <w:p w14:paraId="28CBD018" w14:textId="77777777" w:rsidR="005503D4" w:rsidRDefault="00BC2DB5">
      <w:pPr>
        <w:pStyle w:val="Ttulo2"/>
        <w:rPr>
          <w:smallCaps/>
          <w:szCs w:val="24"/>
        </w:rPr>
      </w:pPr>
      <w:bookmarkStart w:id="10" w:name="_Toc101808817"/>
      <w:r>
        <w:rPr>
          <w:szCs w:val="24"/>
        </w:rPr>
        <w:t>2.1. Figma</w:t>
      </w:r>
      <w:bookmarkEnd w:id="10"/>
      <w:r>
        <w:rPr>
          <w:szCs w:val="24"/>
        </w:rPr>
        <w:t xml:space="preserve"> </w:t>
      </w:r>
    </w:p>
    <w:p w14:paraId="2DFAFE10" w14:textId="77777777" w:rsidR="005503D4" w:rsidRDefault="00BC2DB5">
      <w:pPr>
        <w:spacing w:line="360" w:lineRule="auto"/>
        <w:ind w:firstLine="709"/>
        <w:jc w:val="both"/>
      </w:pPr>
      <w:r>
        <w:t xml:space="preserve">O framework Figma, é uma poderosa ferramenta de design e prototipagem. Apresenta uma interface que permite o trabalho ágil, intuitivo e fornece diversos plugins para tornar a </w:t>
      </w:r>
      <w:r>
        <w:t>criação de mockups mais prática.</w:t>
      </w:r>
    </w:p>
    <w:p w14:paraId="10F18162" w14:textId="77777777" w:rsidR="005503D4" w:rsidRDefault="00BC2DB5">
      <w:pPr>
        <w:spacing w:line="360" w:lineRule="auto"/>
        <w:ind w:firstLine="709"/>
        <w:jc w:val="both"/>
      </w:pPr>
      <w:r>
        <w:t>Em meio a pandemia, onde a interação social está mais restrita e muitas empresas optaram por teletrabalho, o Figma se adequa bem a esta realidade, pois conecta todos no processo de design de forma que o time continue trabal</w:t>
      </w:r>
      <w:r>
        <w:t xml:space="preserve">hando em equipe e colaborativamente mesmo em lugares distintos. Assim, esta ferramenta proporciona rápidas e melhores entregas. </w:t>
      </w:r>
    </w:p>
    <w:p w14:paraId="1BFD50B7" w14:textId="77777777" w:rsidR="005503D4" w:rsidRDefault="00BC2DB5">
      <w:pPr>
        <w:spacing w:line="360" w:lineRule="auto"/>
        <w:ind w:firstLine="709"/>
        <w:jc w:val="both"/>
      </w:pPr>
      <w:r>
        <w:t>Existem planos pagos e planos gratuitos, e mesmo para empresas que estão iniciando a plataforma gratuita, oferecem inúmeras fun</w:t>
      </w:r>
      <w:r>
        <w:t>cionalidades que permitem aos desenvolvedores e designers utilizá-la de forma profissional.</w:t>
      </w:r>
    </w:p>
    <w:p w14:paraId="600E343A" w14:textId="77777777" w:rsidR="005503D4" w:rsidRDefault="00BC2DB5">
      <w:pPr>
        <w:spacing w:line="360" w:lineRule="auto"/>
        <w:ind w:firstLine="709"/>
        <w:jc w:val="both"/>
      </w:pPr>
      <w:r>
        <w:lastRenderedPageBreak/>
        <w:t>A plataforma é leve, rodando tanto no browser quanto em programa instalável. Entretanto, é necessário a conexão com a internet para que se possa acessar o projeto e</w:t>
      </w:r>
      <w:r>
        <w:t xml:space="preserve"> ter a interatividade que é uma das principais funcionalidades do produto.</w:t>
      </w:r>
    </w:p>
    <w:p w14:paraId="1BF6744F" w14:textId="77777777" w:rsidR="005503D4" w:rsidRDefault="00BC2DB5">
      <w:pPr>
        <w:spacing w:line="360" w:lineRule="auto"/>
        <w:ind w:firstLine="709"/>
        <w:jc w:val="both"/>
      </w:pPr>
      <w:r>
        <w:t xml:space="preserve">Para Martin e Ollé (2020): </w:t>
      </w:r>
    </w:p>
    <w:p w14:paraId="58D8A901" w14:textId="77777777" w:rsidR="005503D4" w:rsidRDefault="005503D4">
      <w:pPr>
        <w:spacing w:line="360" w:lineRule="auto"/>
        <w:ind w:firstLine="709"/>
        <w:jc w:val="both"/>
      </w:pPr>
    </w:p>
    <w:p w14:paraId="0AD86EF2" w14:textId="77777777" w:rsidR="005503D4" w:rsidRDefault="00BC2DB5">
      <w:pPr>
        <w:spacing w:line="360" w:lineRule="auto"/>
        <w:ind w:left="2268"/>
        <w:jc w:val="both"/>
      </w:pPr>
      <w:r>
        <w:rPr>
          <w:rFonts w:eastAsia="Arial"/>
        </w:rPr>
        <w:t xml:space="preserve"> </w:t>
      </w:r>
      <w:r>
        <w:t>“Em um contexto em que a maioria das pessoas passa grande parte do dia navegando através da web, ter sites visualmente atraentes, capazes de reter visi</w:t>
      </w:r>
      <w:r>
        <w:t>tantes e que seja intuitivo de usar é de extrema importância. Por isso a escolha de uma ferramenta que permita realizar a prototipação da forma mais fiel possível com o que será desenvolvido é de suma importância”</w:t>
      </w:r>
      <w:r>
        <w:rPr>
          <w:rFonts w:eastAsia="Arial"/>
        </w:rPr>
        <w:t>.</w:t>
      </w:r>
    </w:p>
    <w:p w14:paraId="2C24FCC0" w14:textId="77777777" w:rsidR="005503D4" w:rsidRDefault="005503D4">
      <w:pPr>
        <w:spacing w:line="360" w:lineRule="auto"/>
        <w:ind w:firstLine="709"/>
        <w:jc w:val="both"/>
        <w:rPr>
          <w:rFonts w:eastAsia="Arial"/>
        </w:rPr>
      </w:pPr>
    </w:p>
    <w:p w14:paraId="22012C7E" w14:textId="77777777" w:rsidR="005503D4" w:rsidRDefault="00BC2DB5">
      <w:pPr>
        <w:spacing w:line="360" w:lineRule="auto"/>
        <w:ind w:firstLine="709"/>
        <w:jc w:val="both"/>
        <w:rPr>
          <w:b/>
          <w:smallCaps/>
          <w:color w:val="000000"/>
        </w:rPr>
      </w:pPr>
      <w:r>
        <w:t xml:space="preserve">Em concordância com Martin e Ollé </w:t>
      </w:r>
      <w:r>
        <w:t>(2020, a escolha do framework Figma se baseou em suas vantagens, principalmente, no trabalho colaborativo.</w:t>
      </w:r>
      <w:r>
        <w:tab/>
      </w:r>
    </w:p>
    <w:p w14:paraId="22148FFA" w14:textId="77777777" w:rsidR="005503D4" w:rsidRDefault="005503D4">
      <w:pPr>
        <w:spacing w:line="360" w:lineRule="auto"/>
        <w:ind w:firstLine="709"/>
        <w:jc w:val="both"/>
      </w:pPr>
    </w:p>
    <w:p w14:paraId="09E43820" w14:textId="77777777" w:rsidR="005503D4" w:rsidRDefault="00BC2DB5">
      <w:pPr>
        <w:pStyle w:val="Ttulo2"/>
        <w:rPr>
          <w:smallCaps/>
          <w:szCs w:val="24"/>
          <w:lang w:val="en-US"/>
        </w:rPr>
      </w:pPr>
      <w:bookmarkStart w:id="11" w:name="_Toc101808818"/>
      <w:r>
        <w:rPr>
          <w:szCs w:val="24"/>
          <w:lang w:val="en-US"/>
        </w:rPr>
        <w:t>2.2. HTML, CSS, Javascript e PHP</w:t>
      </w:r>
      <w:bookmarkEnd w:id="11"/>
      <w:r>
        <w:rPr>
          <w:szCs w:val="24"/>
          <w:lang w:val="en-US"/>
        </w:rPr>
        <w:t xml:space="preserve"> </w:t>
      </w:r>
    </w:p>
    <w:p w14:paraId="1349CFFC" w14:textId="77777777" w:rsidR="005503D4" w:rsidRDefault="00BC2DB5">
      <w:pPr>
        <w:pStyle w:val="Ttulo3"/>
        <w:rPr>
          <w:smallCaps/>
          <w:szCs w:val="24"/>
          <w:lang w:val="en-US"/>
        </w:rPr>
      </w:pPr>
      <w:bookmarkStart w:id="12" w:name="_Toc101808819"/>
      <w:r>
        <w:rPr>
          <w:szCs w:val="24"/>
          <w:lang w:val="en-US"/>
        </w:rPr>
        <w:t>2.2.1 HTML</w:t>
      </w:r>
      <w:bookmarkEnd w:id="12"/>
      <w:r>
        <w:rPr>
          <w:szCs w:val="24"/>
          <w:lang w:val="en-US"/>
        </w:rPr>
        <w:t xml:space="preserve"> </w:t>
      </w:r>
    </w:p>
    <w:p w14:paraId="11BCBE68" w14:textId="77777777" w:rsidR="005503D4" w:rsidRDefault="00BC2DB5">
      <w:pPr>
        <w:spacing w:line="360" w:lineRule="auto"/>
        <w:ind w:firstLine="709"/>
        <w:jc w:val="both"/>
      </w:pPr>
      <w:r>
        <w:t>Criada por Tim Berners-Lee com o objetivo de comunicar e disseminar as pesquisas realizadas entre gru</w:t>
      </w:r>
      <w:r>
        <w:t>pos de amigos, o HTML ou</w:t>
      </w:r>
      <w:r>
        <w:rPr>
          <w:i/>
        </w:rPr>
        <w:t xml:space="preserve"> Hyper Text Markup Language</w:t>
      </w:r>
      <w:r>
        <w:t xml:space="preserve"> que significa em português: “linguagem de marcação de texto”, ganhou a atenção mundial em virtude de suas regras sintáticas flexíveis. Com o passar do tempo a linguagem foi aperfeiçoada e novas versões su</w:t>
      </w:r>
      <w:r>
        <w:t>rgiram tornando suas regras mais rígidas. Atualmente a versão utilizada é o HTML5, no entanto, grande parte dos navegadores ainda consegue interpretar as versões mais antigas.</w:t>
      </w:r>
    </w:p>
    <w:p w14:paraId="10E156AE" w14:textId="77777777" w:rsidR="005503D4" w:rsidRDefault="00BC2DB5">
      <w:pPr>
        <w:spacing w:line="360" w:lineRule="auto"/>
        <w:ind w:firstLine="709"/>
        <w:jc w:val="both"/>
      </w:pPr>
      <w:r>
        <w:t>O HTML5 permite que os navegadores interpretem seu conteúdo que é estruturado at</w:t>
      </w:r>
      <w:r>
        <w:t>ravés de tags. Cada tag tem um valor semântico que pode determinar a importância de um título, o posicionamento do artigo principal, informações de uma imagem, dentre outros. Entre as tags podemos inserir textos, imagens, vídeos ou outros elementos, isso p</w:t>
      </w:r>
      <w:r>
        <w:t>ode variar de acordo com as necessidades do projeto.</w:t>
      </w:r>
    </w:p>
    <w:p w14:paraId="2FC6FBD9" w14:textId="77777777" w:rsidR="005503D4" w:rsidRDefault="00BC2DB5">
      <w:pPr>
        <w:spacing w:line="360" w:lineRule="auto"/>
        <w:ind w:firstLine="709"/>
        <w:jc w:val="both"/>
      </w:pPr>
      <w:r>
        <w:t>Segundo FERREIRA, (2013, p.9):</w:t>
      </w:r>
    </w:p>
    <w:p w14:paraId="7FB874DE" w14:textId="77777777" w:rsidR="005503D4" w:rsidRDefault="005503D4">
      <w:pPr>
        <w:spacing w:line="360" w:lineRule="auto"/>
        <w:ind w:firstLine="709"/>
        <w:jc w:val="both"/>
      </w:pPr>
    </w:p>
    <w:p w14:paraId="62685BF6" w14:textId="77777777" w:rsidR="005503D4" w:rsidRDefault="00BC2DB5">
      <w:pPr>
        <w:spacing w:line="360" w:lineRule="auto"/>
        <w:ind w:left="2268"/>
        <w:jc w:val="both"/>
      </w:pPr>
      <w:r>
        <w:lastRenderedPageBreak/>
        <w:t>“O código passa a ser mais limpo e organizado. A sua interpretação também passa a ser mais fácil. Um programador, ao analisar o código, irá identificar e entender com mais</w:t>
      </w:r>
      <w:r>
        <w:t xml:space="preserve"> rapidez cada parte e cada tag do código. Não e somente o fator humano que passa a ser beneficiado. Sistemas baseados na web, que de alguma forma irão acessar a página web, também vai se beneficiar desse novo código”.</w:t>
      </w:r>
    </w:p>
    <w:p w14:paraId="589CDB2F" w14:textId="77777777" w:rsidR="005503D4" w:rsidRDefault="005503D4">
      <w:pPr>
        <w:spacing w:line="360" w:lineRule="auto"/>
        <w:ind w:left="2268"/>
        <w:jc w:val="both"/>
      </w:pPr>
    </w:p>
    <w:p w14:paraId="14918CB8" w14:textId="77777777" w:rsidR="005503D4" w:rsidRDefault="00BC2DB5">
      <w:pPr>
        <w:spacing w:line="360" w:lineRule="auto"/>
        <w:jc w:val="both"/>
      </w:pPr>
      <w:r>
        <w:tab/>
        <w:t>Essa estrutura, feita com a semântic</w:t>
      </w:r>
      <w:r>
        <w:t>a correta, traz grandes benefícios, já que permite que usuários com deficiências diversas acessem as informações do sistema, facilita os motores de busca (Google, Bing, Yahoo) a encontrar os tópicos pesquisados, o que, por consequência, melhora o posiciona</w:t>
      </w:r>
      <w:r>
        <w:t>mento do projeto, deixando-o sempre nas primeiras páginas de pesquisa.</w:t>
      </w:r>
    </w:p>
    <w:p w14:paraId="2ED01EE0" w14:textId="77777777" w:rsidR="005503D4" w:rsidRDefault="00BC2DB5">
      <w:pPr>
        <w:pStyle w:val="Ttulo3"/>
        <w:rPr>
          <w:rFonts w:cs="Times New Roman"/>
          <w:szCs w:val="24"/>
        </w:rPr>
      </w:pPr>
      <w:bookmarkStart w:id="13" w:name="_Toc101808820"/>
      <w:r>
        <w:rPr>
          <w:rFonts w:cs="Times New Roman"/>
          <w:szCs w:val="24"/>
        </w:rPr>
        <w:t>2.2.2 CSS</w:t>
      </w:r>
      <w:bookmarkEnd w:id="13"/>
    </w:p>
    <w:p w14:paraId="013D3B6A" w14:textId="3799FFB4" w:rsidR="005503D4" w:rsidRDefault="00BC2DB5">
      <w:pPr>
        <w:spacing w:line="360" w:lineRule="auto"/>
        <w:jc w:val="both"/>
      </w:pPr>
      <w:r>
        <w:tab/>
        <w:t xml:space="preserve">Com o objetivo de facilitar a criação de sites, o CSS ou </w:t>
      </w:r>
      <w:r>
        <w:rPr>
          <w:i/>
        </w:rPr>
        <w:t>Cascading Style Sheet,</w:t>
      </w:r>
      <w:r>
        <w:t xml:space="preserve"> que em português significa “folha estilo cascata”, foi proposto pela primeira vez em 1994 por </w:t>
      </w:r>
      <w:r>
        <w:t xml:space="preserve">Hakon Lie. Porém, foi entre 1997 </w:t>
      </w:r>
      <w:del w:id="14" w:author="ALLAN TRINDADE" w:date="2022-05-23T11:36:00Z">
        <w:r w:rsidDel="005B2732">
          <w:delText>a</w:delText>
        </w:r>
      </w:del>
      <w:ins w:id="15" w:author="ALLAN TRINDADE" w:date="2022-05-23T11:36:00Z">
        <w:r w:rsidR="005B2732">
          <w:t>e</w:t>
        </w:r>
      </w:ins>
      <w:r>
        <w:t xml:space="preserve"> 1999 que ficou conhecido pelos programadores, após a criação do CSS1, desenvolvido pelo W3C ou Word Wide Web Consortium, que em português significa consórcio de rede mundial, e tem a finalidade de desenvolver padrões para</w:t>
      </w:r>
      <w:r>
        <w:t xml:space="preserve"> web. Atualmente a versão utilizada é o CSS3.</w:t>
      </w:r>
    </w:p>
    <w:p w14:paraId="251D024A" w14:textId="77777777" w:rsidR="005503D4" w:rsidRDefault="00BC2DB5">
      <w:pPr>
        <w:spacing w:line="360" w:lineRule="auto"/>
        <w:jc w:val="both"/>
      </w:pPr>
      <w:r>
        <w:tab/>
        <w:t>Segundo MIYAGUSKU (2007, p.7) “A função principal das CSS é, justamente, extrair a formatação de uma página do código HTML, separando-a do conteúdo propriamente dito (informações). Além de aumentar o nível org</w:t>
      </w:r>
      <w:r>
        <w:t>anizacional”. Deste modo, o layout do sistema fica mais agradável para o usuário, essa formatação ocorre através de seletores, que adicionam ou alteram cores, margens, espaçamentos, formas, efeitos, imagens, entre outros, no HTML.</w:t>
      </w:r>
    </w:p>
    <w:p w14:paraId="64ED8DE0" w14:textId="77777777" w:rsidR="005503D4" w:rsidRDefault="00BC2DB5">
      <w:pPr>
        <w:spacing w:line="360" w:lineRule="auto"/>
        <w:jc w:val="both"/>
        <w:rPr>
          <w:b/>
          <w:smallCaps/>
          <w:color w:val="000000"/>
        </w:rPr>
      </w:pPr>
      <w:r>
        <w:tab/>
        <w:t>Com o crescimento do uso</w:t>
      </w:r>
      <w:r>
        <w:t xml:space="preserve"> da internet em smartphones e tablets, o CSS3 tem papel fundamental, pois através dele podemos criar um layout para cada tamanho de tela. Esse é o princípio da responsividade, cujo objetivo é tornar os </w:t>
      </w:r>
      <w:r>
        <w:rPr>
          <w:i/>
        </w:rPr>
        <w:t xml:space="preserve">layouts </w:t>
      </w:r>
      <w:r>
        <w:t>flexíveis e ajustáveis aos diferentes tipos de</w:t>
      </w:r>
      <w:r>
        <w:t xml:space="preserve"> dispositivos.</w:t>
      </w:r>
    </w:p>
    <w:p w14:paraId="0868AA2D" w14:textId="77777777" w:rsidR="005503D4" w:rsidRDefault="00BC2DB5">
      <w:pPr>
        <w:pStyle w:val="Ttulo3"/>
        <w:rPr>
          <w:rFonts w:cs="Times New Roman"/>
          <w:smallCaps/>
          <w:szCs w:val="24"/>
        </w:rPr>
      </w:pPr>
      <w:bookmarkStart w:id="16" w:name="_Toc101808821"/>
      <w:r>
        <w:rPr>
          <w:rFonts w:cs="Times New Roman"/>
          <w:szCs w:val="24"/>
        </w:rPr>
        <w:t>2.2.3 Javascript</w:t>
      </w:r>
      <w:bookmarkEnd w:id="16"/>
    </w:p>
    <w:p w14:paraId="32552969" w14:textId="77777777" w:rsidR="005503D4" w:rsidRDefault="00BC2DB5">
      <w:pPr>
        <w:spacing w:line="360" w:lineRule="auto"/>
        <w:jc w:val="both"/>
        <w:rPr>
          <w:b/>
          <w:smallCaps/>
          <w:color w:val="000000"/>
        </w:rPr>
      </w:pPr>
      <w:r>
        <w:tab/>
        <w:t xml:space="preserve">Em 1995 a linguagem de programação </w:t>
      </w:r>
      <w:r>
        <w:rPr>
          <w:i/>
        </w:rPr>
        <w:t xml:space="preserve">Javascript </w:t>
      </w:r>
      <w:r>
        <w:t>foi introduzida no</w:t>
      </w:r>
      <w:r>
        <w:rPr>
          <w:i/>
        </w:rPr>
        <w:t xml:space="preserve"> Netscape beta 2.0</w:t>
      </w:r>
      <w:r>
        <w:t xml:space="preserve">, um dos primeiros navegadores de páginas web, com o propósito de deixar o HTML mais dinâmico. O grande salto do Javascript </w:t>
      </w:r>
      <w:r>
        <w:t>aconteceu em 2005 quando Jasse Jame</w:t>
      </w:r>
      <w:r>
        <w:t>s</w:t>
      </w:r>
      <w:r>
        <w:tab/>
      </w:r>
      <w:r>
        <w:t xml:space="preserve"> </w:t>
      </w:r>
      <w:r>
        <w:t xml:space="preserve">Gamett, </w:t>
      </w:r>
      <w:r>
        <w:lastRenderedPageBreak/>
        <w:t xml:space="preserve">pesquisador e desenvolvedor </w:t>
      </w:r>
      <w:r>
        <w:rPr>
          <w:i/>
        </w:rPr>
        <w:t>web</w:t>
      </w:r>
      <w:r>
        <w:t xml:space="preserve">, criou o AJAX: um conjunto de tecnologias do qual o Javascript era a espinha dorsal. </w:t>
      </w:r>
    </w:p>
    <w:p w14:paraId="0822694E" w14:textId="77777777" w:rsidR="005503D4" w:rsidRDefault="005503D4">
      <w:pPr>
        <w:rPr>
          <w:rFonts w:eastAsia="Arial"/>
        </w:rPr>
      </w:pPr>
    </w:p>
    <w:p w14:paraId="2B2E85BE" w14:textId="77777777" w:rsidR="005503D4" w:rsidRDefault="00BC2DB5">
      <w:pPr>
        <w:spacing w:line="360" w:lineRule="auto"/>
        <w:ind w:firstLine="709"/>
        <w:jc w:val="both"/>
      </w:pPr>
      <w:r>
        <w:t xml:space="preserve">Atualmente a linguagem é a mais utilizada na web, para Kelvin Baumhardt Biffi isso se deve </w:t>
      </w:r>
      <w:r>
        <w:t>a 3 características: A primeira seria alta performance, pois não realiza um consumo excessivo da memória do computador; a segunda se deve ao fato de ser multiparadigma, ou seja, com diversos estilos de programação: imperativa, funcional, orientada a evento</w:t>
      </w:r>
      <w:r>
        <w:t>s, orientação a objetos e baseado em protótipo; e a terceira razão é devido ao fato de ser multiplataforma uma vez que funciona em qualquer sistema operacional.</w:t>
      </w:r>
    </w:p>
    <w:p w14:paraId="32CD8A8A" w14:textId="70F17E7A" w:rsidR="005503D4" w:rsidRDefault="00BC2DB5">
      <w:pPr>
        <w:spacing w:line="360" w:lineRule="auto"/>
        <w:jc w:val="both"/>
      </w:pPr>
      <w:r>
        <w:t xml:space="preserve"> </w:t>
      </w:r>
      <w:r>
        <w:tab/>
        <w:t xml:space="preserve">Inicialmente a função </w:t>
      </w:r>
      <w:del w:id="17" w:author="ALLAN TRINDADE" w:date="2022-05-23T11:36:00Z">
        <w:r w:rsidDel="005B2732">
          <w:delText>do  JavaScript</w:delText>
        </w:r>
      </w:del>
      <w:ins w:id="18" w:author="ALLAN TRINDADE" w:date="2022-05-23T11:36:00Z">
        <w:r w:rsidR="005B2732">
          <w:t>do JavaScript</w:t>
        </w:r>
      </w:ins>
      <w:r>
        <w:t xml:space="preserve"> era somente tornar o HTML dinâmico, trabalhar no lado do</w:t>
      </w:r>
      <w:r>
        <w:t xml:space="preserve"> cliente, mas com a grande expansão da internet, grandes players passaram a desenvolver </w:t>
      </w:r>
      <w:r>
        <w:rPr>
          <w:i/>
        </w:rPr>
        <w:t>frameworks</w:t>
      </w:r>
      <w:r>
        <w:t xml:space="preserve"> (biblioteca de código prontos, que auxiliam na produtividade, baseados em estruturas reutilizáveis) utilizando o Javascript como base, devido a sua versatili</w:t>
      </w:r>
      <w:r>
        <w:t>dade, tornado a linguagem cada vez mais forte.</w:t>
      </w:r>
    </w:p>
    <w:p w14:paraId="124892AC" w14:textId="77777777" w:rsidR="005503D4" w:rsidRDefault="00BC2DB5">
      <w:pPr>
        <w:pStyle w:val="Ttulo3"/>
        <w:rPr>
          <w:rFonts w:eastAsia="Arial" w:cs="Times New Roman"/>
          <w:szCs w:val="24"/>
        </w:rPr>
      </w:pPr>
      <w:bookmarkStart w:id="19" w:name="_Toc101808822"/>
      <w:r>
        <w:rPr>
          <w:rFonts w:cs="Times New Roman"/>
          <w:szCs w:val="24"/>
        </w:rPr>
        <w:t>2.2.4 PHP e MySQL</w:t>
      </w:r>
      <w:bookmarkEnd w:id="19"/>
    </w:p>
    <w:p w14:paraId="052F8F5A" w14:textId="77777777" w:rsidR="005503D4" w:rsidRDefault="005503D4">
      <w:pPr>
        <w:spacing w:line="360" w:lineRule="auto"/>
        <w:rPr>
          <w:rFonts w:eastAsia="Arial"/>
        </w:rPr>
      </w:pPr>
    </w:p>
    <w:p w14:paraId="0C9B3263" w14:textId="4C9D43E4" w:rsidR="005503D4" w:rsidRDefault="00BC2DB5">
      <w:pPr>
        <w:spacing w:line="360" w:lineRule="auto"/>
        <w:jc w:val="both"/>
      </w:pPr>
      <w:r>
        <w:tab/>
        <w:t>De acordo com BENTO (2020, p.171) “PHP é uma linguagem de programação que nasceu para possibilitar o pré-processamento de páginas HTML.” Dessa maneira ela consegue alterar o conteúdo de uma</w:t>
      </w:r>
      <w:r>
        <w:t xml:space="preserve"> página antes de enviá-la para o navegar ou, </w:t>
      </w:r>
      <w:del w:id="20" w:author="ALLAN TRINDADE" w:date="2022-05-23T11:45:00Z">
        <w:r w:rsidDel="00F47B8C">
          <w:delText>criar uma nova</w:delText>
        </w:r>
      </w:del>
      <w:ins w:id="21" w:author="ALLAN TRINDADE" w:date="2022-05-23T11:45:00Z">
        <w:r w:rsidR="00F47B8C">
          <w:t>criar uma</w:t>
        </w:r>
      </w:ins>
      <w:r>
        <w:t xml:space="preserve"> página a cada submissão. </w:t>
      </w:r>
    </w:p>
    <w:p w14:paraId="38E8A667" w14:textId="24014676" w:rsidR="005503D4" w:rsidRDefault="00BC2DB5">
      <w:pPr>
        <w:spacing w:line="360" w:lineRule="auto"/>
        <w:jc w:val="both"/>
      </w:pPr>
      <w:r>
        <w:tab/>
        <w:t xml:space="preserve">Já o MySQL - </w:t>
      </w:r>
      <w:r>
        <w:rPr>
          <w:i/>
        </w:rPr>
        <w:t xml:space="preserve">Structured Query Language, </w:t>
      </w:r>
      <w:r>
        <w:t>que em português significa linguagem de consulta estruturada, é um sistema de gerenciamento de banco de dados (SGBD) criado na Su</w:t>
      </w:r>
      <w:r>
        <w:t xml:space="preserve">écia pelos suecos </w:t>
      </w:r>
      <w:r>
        <w:rPr>
          <w:color w:val="000000"/>
        </w:rPr>
        <w:t xml:space="preserve">David Axmark, Allan Larsson e o </w:t>
      </w:r>
      <w:del w:id="22" w:author="ALLAN TRINDADE" w:date="2022-05-23T11:42:00Z">
        <w:r w:rsidDel="00F8038D">
          <w:rPr>
            <w:color w:val="000000"/>
          </w:rPr>
          <w:delText>irlandes</w:delText>
        </w:r>
      </w:del>
      <w:ins w:id="23" w:author="ALLAN TRINDADE" w:date="2022-05-23T11:42:00Z">
        <w:r w:rsidR="00F8038D">
          <w:rPr>
            <w:color w:val="000000"/>
          </w:rPr>
          <w:t>irlandês</w:t>
        </w:r>
      </w:ins>
      <w:r>
        <w:rPr>
          <w:color w:val="000000"/>
        </w:rPr>
        <w:t xml:space="preserve"> Michael "Monty" Widenius, </w:t>
      </w:r>
      <w:r>
        <w:t>reconhecido por seu desempenho e robustez. Também é um dos mais populares do mercado com cerca de 10 milhões de instalações no mundo, esse número expressivo se deve ao fat</w:t>
      </w:r>
      <w:r>
        <w:t>o da fácil integração com o PHP, mas os fatores que fazem a dupla estarem entre as mais usada da web é sua curva de aprendizagem suave, uma vez que os desenvolvedores iniciantes encontram mais facilidade na implementação de projetos. Outro fator importante</w:t>
      </w:r>
      <w:r>
        <w:t xml:space="preserve"> é que se trata de tecnologias livres, abertas e gratuitas.</w:t>
      </w:r>
    </w:p>
    <w:p w14:paraId="50449E3A" w14:textId="77777777" w:rsidR="005503D4" w:rsidRDefault="005503D4">
      <w:pPr>
        <w:spacing w:line="360" w:lineRule="auto"/>
      </w:pPr>
    </w:p>
    <w:p w14:paraId="7376E49E" w14:textId="77777777" w:rsidR="005503D4" w:rsidRDefault="00BC2DB5">
      <w:pPr>
        <w:pStyle w:val="Ttulo2"/>
        <w:spacing w:line="360" w:lineRule="auto"/>
        <w:rPr>
          <w:rFonts w:eastAsia="Times New Roman"/>
          <w:szCs w:val="24"/>
        </w:rPr>
      </w:pPr>
      <w:bookmarkStart w:id="24" w:name="_Toc101808823"/>
      <w:r>
        <w:rPr>
          <w:szCs w:val="24"/>
        </w:rPr>
        <w:lastRenderedPageBreak/>
        <w:t xml:space="preserve">2.3. </w:t>
      </w:r>
      <w:bookmarkEnd w:id="24"/>
      <w:r>
        <w:rPr>
          <w:szCs w:val="24"/>
        </w:rPr>
        <w:t>Materialize</w:t>
      </w:r>
    </w:p>
    <w:p w14:paraId="332D8187" w14:textId="68FA9F1C" w:rsidR="005503D4" w:rsidRDefault="00BC2DB5">
      <w:pPr>
        <w:spacing w:line="360" w:lineRule="auto"/>
        <w:ind w:firstLine="709"/>
        <w:jc w:val="both"/>
      </w:pPr>
      <w:r>
        <w:t xml:space="preserve">O Materialize é um </w:t>
      </w:r>
      <w:r>
        <w:rPr>
          <w:i/>
        </w:rPr>
        <w:t>framework</w:t>
      </w:r>
      <w:r>
        <w:t xml:space="preserve"> que agiliza o desenvolvimento de sistemas web, manipulando HTML, CSS e Javascript no lado do cliente. Foi desenvolvido pelo Google </w:t>
      </w:r>
      <w:del w:id="25" w:author="ALLAN TRINDADE" w:date="2022-05-23T11:42:00Z">
        <w:r w:rsidDel="00F8038D">
          <w:delText>insperado</w:delText>
        </w:r>
      </w:del>
      <w:ins w:id="26" w:author="ALLAN TRINDADE" w:date="2022-05-23T11:42:00Z">
        <w:r w:rsidR="00F8038D">
          <w:t>inspirado</w:t>
        </w:r>
      </w:ins>
      <w:r>
        <w:t xml:space="preserve"> no mater</w:t>
      </w:r>
      <w:r>
        <w:t xml:space="preserve">ial design, utilizado pelo sistema </w:t>
      </w:r>
      <w:r w:rsidR="005B2732">
        <w:t>Android</w:t>
      </w:r>
      <w:r>
        <w:t xml:space="preserve"> versão 5, atualmente todos os serviços do google usam este design que </w:t>
      </w:r>
      <w:r w:rsidR="005B2732">
        <w:t>é</w:t>
      </w:r>
      <w:r>
        <w:t xml:space="preserve"> leve e responsivo o que </w:t>
      </w:r>
      <w:del w:id="27" w:author="ALLAN TRINDADE" w:date="2022-05-23T11:36:00Z">
        <w:r w:rsidDel="005B2732">
          <w:delText>e</w:delText>
        </w:r>
      </w:del>
      <w:ins w:id="28" w:author="ALLAN TRINDADE" w:date="2022-05-23T11:36:00Z">
        <w:r w:rsidR="005B2732">
          <w:t>é</w:t>
        </w:r>
      </w:ins>
      <w:r>
        <w:t xml:space="preserve"> de grande importância visto que grande parte dos usuários utilizam smartfones para navegar na internet.</w:t>
      </w:r>
    </w:p>
    <w:p w14:paraId="73CEE2E5" w14:textId="77777777" w:rsidR="005503D4" w:rsidRDefault="00BC2DB5">
      <w:pPr>
        <w:pStyle w:val="Ttulo2"/>
        <w:spacing w:line="360" w:lineRule="auto"/>
        <w:rPr>
          <w:szCs w:val="24"/>
        </w:rPr>
      </w:pPr>
      <w:bookmarkStart w:id="29" w:name="_Toc101808824"/>
      <w:r>
        <w:rPr>
          <w:szCs w:val="24"/>
        </w:rPr>
        <w:t xml:space="preserve">2.4. </w:t>
      </w:r>
      <w:r>
        <w:rPr>
          <w:szCs w:val="24"/>
        </w:rPr>
        <w:t>React-Native</w:t>
      </w:r>
      <w:bookmarkEnd w:id="29"/>
    </w:p>
    <w:p w14:paraId="62E356A3" w14:textId="77777777" w:rsidR="005503D4" w:rsidRDefault="005503D4">
      <w:pPr>
        <w:rPr>
          <w:rFonts w:eastAsia="Arial"/>
        </w:rPr>
      </w:pPr>
    </w:p>
    <w:p w14:paraId="467F9756" w14:textId="77777777" w:rsidR="005503D4" w:rsidRDefault="00BC2DB5">
      <w:pPr>
        <w:spacing w:line="360" w:lineRule="auto"/>
        <w:ind w:firstLine="709"/>
        <w:jc w:val="both"/>
      </w:pPr>
      <w:r>
        <w:t>Com o crescimento do uso de smartphones, as empresas de desenvolvimento começaram a trabalhar em bibliotecas para facilitar a produção de softwares voltados para esse segmento. Em 2015, visando este cenário, a equipe do Facebook criou uma com</w:t>
      </w:r>
      <w:r>
        <w:t>petição interna para estimular seus colaboradores a desenvolver algo para esse mercado, assim surge o React-Native.</w:t>
      </w:r>
    </w:p>
    <w:p w14:paraId="27DD9C34" w14:textId="77777777" w:rsidR="005503D4" w:rsidRDefault="00BC2DB5">
      <w:pPr>
        <w:spacing w:line="360" w:lineRule="auto"/>
        <w:ind w:firstLine="709"/>
        <w:jc w:val="both"/>
      </w:pPr>
      <w:r>
        <w:t>Dentre as vantagens dessa biblioteca em relação aos seus concorrentes podemos destacar o fato de utilizar Javascript como base em sua estrut</w:t>
      </w:r>
      <w:r>
        <w:t>ura, para muitos a linguagem de programação mais utilizada na web, o que proporcionou grande aceitação dos desenvolvedores. Também se destaca pela reutilização de componentes, basta escrever uma vez o código, criar um nome para ele, e sempre que for utiliz</w:t>
      </w:r>
      <w:r>
        <w:t>ar basta importar através do seu nome, diferente do Bootstrap citado acima, onde você precisa digitar o código onde for utilizar. Outro fator importante é que ele é mantido pelo Facebook, o que traz confiança para que for utilizar a ferramenta, pois não se</w:t>
      </w:r>
      <w:r>
        <w:t>rá descontinuado tão cedo.</w:t>
      </w:r>
    </w:p>
    <w:p w14:paraId="7BBE482F" w14:textId="77777777" w:rsidR="005503D4" w:rsidRDefault="00BC2DB5">
      <w:pPr>
        <w:pStyle w:val="Ttulo2"/>
        <w:rPr>
          <w:rFonts w:eastAsia="Times New Roman"/>
          <w:szCs w:val="24"/>
        </w:rPr>
      </w:pPr>
      <w:bookmarkStart w:id="30" w:name="_Toc101808825"/>
      <w:r>
        <w:rPr>
          <w:szCs w:val="24"/>
        </w:rPr>
        <w:t>2.5. JSON</w:t>
      </w:r>
      <w:bookmarkEnd w:id="30"/>
      <w:r>
        <w:rPr>
          <w:szCs w:val="24"/>
        </w:rPr>
        <w:t xml:space="preserve"> </w:t>
      </w:r>
    </w:p>
    <w:p w14:paraId="4DE43659" w14:textId="18B7CCE7" w:rsidR="005503D4" w:rsidRDefault="00BC2DB5">
      <w:pPr>
        <w:spacing w:line="360" w:lineRule="auto"/>
        <w:ind w:firstLine="709"/>
        <w:jc w:val="both"/>
      </w:pPr>
      <w:r>
        <w:t xml:space="preserve">JSON é o acrônimo para Javascript Object Notation que significa em português anotação em formato de objeto para </w:t>
      </w:r>
      <w:del w:id="31" w:author="ALLAN TRINDADE" w:date="2022-05-23T11:42:00Z">
        <w:r w:rsidDel="00F8038D">
          <w:delText>javascript</w:delText>
        </w:r>
      </w:del>
      <w:ins w:id="32" w:author="ALLAN TRINDADE" w:date="2022-05-23T11:42:00Z">
        <w:r w:rsidR="00F8038D">
          <w:t>JavaScript</w:t>
        </w:r>
      </w:ins>
      <w:r>
        <w:t>, na prática o JSON é um formato de transmitir informações de texto de modo estruturado, utiliza</w:t>
      </w:r>
      <w:r>
        <w:t xml:space="preserve">ndo chaves para descrever os objetos. Embora em seu nome sugere que seja um formato exclusivo para </w:t>
      </w:r>
      <w:del w:id="33" w:author="ALLAN TRINDADE" w:date="2022-05-23T11:42:00Z">
        <w:r w:rsidDel="00F8038D">
          <w:delText>javascript</w:delText>
        </w:r>
      </w:del>
      <w:ins w:id="34" w:author="ALLAN TRINDADE" w:date="2022-05-23T11:42:00Z">
        <w:r w:rsidR="00F8038D">
          <w:t>JavaScript</w:t>
        </w:r>
      </w:ins>
      <w:r>
        <w:t>, em 2017 muitas linguagens incluirão em suas bibliotecas, códigos para interpretar e escrever nesse formato, isso devido sua simplicidade de inter</w:t>
      </w:r>
      <w:r>
        <w:t xml:space="preserve">pretação, fato esse que ajudou a se tornar popular entre os desenvolvedores. </w:t>
      </w:r>
    </w:p>
    <w:p w14:paraId="4705D72A" w14:textId="77777777" w:rsidR="005503D4" w:rsidRDefault="00BC2DB5">
      <w:pPr>
        <w:pStyle w:val="Ttulo2"/>
        <w:rPr>
          <w:rFonts w:eastAsia="Times New Roman"/>
          <w:szCs w:val="24"/>
        </w:rPr>
      </w:pPr>
      <w:bookmarkStart w:id="35" w:name="_Toc101808826"/>
      <w:r>
        <w:rPr>
          <w:szCs w:val="24"/>
        </w:rPr>
        <w:lastRenderedPageBreak/>
        <w:t>2.6. Padrões de Projeto</w:t>
      </w:r>
      <w:bookmarkEnd w:id="35"/>
    </w:p>
    <w:p w14:paraId="461C3023" w14:textId="77777777" w:rsidR="005503D4" w:rsidRDefault="00BC2DB5">
      <w:pPr>
        <w:spacing w:line="360" w:lineRule="auto"/>
        <w:ind w:firstLine="709"/>
        <w:jc w:val="both"/>
      </w:pPr>
      <w:r>
        <w:t>São modelos que foram descritos para solucionar diversos tipos de problemas. Esses modelos são elaborados visando a reutilização, assim podemos adaptá-los</w:t>
      </w:r>
      <w:r>
        <w:t xml:space="preserve"> a outros projetos conforme sua necessidade. O conceito de padrões foi descrito em 1977 pelo engenheiro civil Christopher Alexander no livro Uma Linguagem de Padrões, que descreve padrões para projetos urbanos como, por exemplo, à altura de uma janela ou a</w:t>
      </w:r>
      <w:r>
        <w:t xml:space="preserve">ltura mínima do chão ao teto de um determinado ambiente, dentre outros. </w:t>
      </w:r>
    </w:p>
    <w:p w14:paraId="426F8C4D" w14:textId="77777777" w:rsidR="005503D4" w:rsidRDefault="00BC2DB5">
      <w:pPr>
        <w:spacing w:line="360" w:lineRule="auto"/>
        <w:ind w:firstLine="709"/>
        <w:jc w:val="both"/>
      </w:pPr>
      <w:r>
        <w:t>Em 1994 foi lançado o livro Padrões de Projeto – Soluções Reutilizáveis de Software Orientado a Objeto nele os autores Erich Gamma, John Vlissides, Ralph Johnson e Richard Helem descr</w:t>
      </w:r>
      <w:r>
        <w:t xml:space="preserve">evem 23 padrões que resolvem vários problemas da programação orientada a objeto cujo a filosofia é baseada no manuseio das coisas do mundo real daí a palavra objeto. O livro se tornou um </w:t>
      </w:r>
      <w:r>
        <w:rPr>
          <w:i/>
        </w:rPr>
        <w:t>best-seller</w:t>
      </w:r>
      <w:r>
        <w:t xml:space="preserve">. </w:t>
      </w:r>
    </w:p>
    <w:p w14:paraId="4C663ACB" w14:textId="77777777" w:rsidR="005503D4" w:rsidRDefault="00BC2DB5">
      <w:pPr>
        <w:spacing w:line="360" w:lineRule="auto"/>
        <w:ind w:firstLine="709"/>
        <w:jc w:val="both"/>
      </w:pPr>
      <w:r>
        <w:t>Atualmente os padrões de projetos se estenderam para os</w:t>
      </w:r>
      <w:r>
        <w:t xml:space="preserve"> tipos de paradigmas da programação, tornando os projetos cada vez mais objetivos. Para este sistema dois padrões foram designados:</w:t>
      </w:r>
    </w:p>
    <w:p w14:paraId="08EA48E7" w14:textId="77777777" w:rsidR="005503D4" w:rsidRDefault="00BC2DB5">
      <w:pPr>
        <w:pStyle w:val="Ttulo3"/>
        <w:rPr>
          <w:szCs w:val="24"/>
        </w:rPr>
      </w:pPr>
      <w:bookmarkStart w:id="36" w:name="_Toc101808827"/>
      <w:r>
        <w:rPr>
          <w:szCs w:val="24"/>
        </w:rPr>
        <w:t>2.6.</w:t>
      </w:r>
      <w:r>
        <w:rPr>
          <w:rFonts w:eastAsia="Arial"/>
          <w:szCs w:val="24"/>
        </w:rPr>
        <w:t>1 Padrão Observer</w:t>
      </w:r>
      <w:bookmarkEnd w:id="36"/>
    </w:p>
    <w:p w14:paraId="1EFB8084" w14:textId="216A6FF9" w:rsidR="005503D4" w:rsidRDefault="00BC2DB5">
      <w:pPr>
        <w:spacing w:line="360" w:lineRule="auto"/>
        <w:ind w:firstLine="709"/>
        <w:jc w:val="both"/>
        <w:rPr>
          <w:rFonts w:eastAsia="Arial"/>
        </w:rPr>
      </w:pPr>
      <w:r>
        <w:rPr>
          <w:rFonts w:eastAsia="Arial"/>
        </w:rPr>
        <w:t>Tem como objetivo informar a todo sistema a modificação de um componente, este modelo é um dos mais ut</w:t>
      </w:r>
      <w:r>
        <w:rPr>
          <w:rFonts w:eastAsia="Arial"/>
        </w:rPr>
        <w:t xml:space="preserve">ilizados em aplicações SPA acrônimo de </w:t>
      </w:r>
      <w:r>
        <w:rPr>
          <w:rFonts w:eastAsia="Arial"/>
          <w:i/>
        </w:rPr>
        <w:t xml:space="preserve">single </w:t>
      </w:r>
      <w:del w:id="37" w:author="ALLAN TRINDADE" w:date="2022-05-23T11:42:00Z">
        <w:r w:rsidDel="00F8038D">
          <w:rPr>
            <w:rFonts w:eastAsia="Arial"/>
            <w:i/>
          </w:rPr>
          <w:delText>page</w:delText>
        </w:r>
      </w:del>
      <w:ins w:id="38" w:author="ALLAN TRINDADE" w:date="2022-05-23T11:42:00Z">
        <w:r w:rsidR="00F8038D">
          <w:rPr>
            <w:rFonts w:eastAsia="Arial"/>
            <w:i/>
          </w:rPr>
          <w:t>Page</w:t>
        </w:r>
      </w:ins>
      <w:r>
        <w:rPr>
          <w:rFonts w:eastAsia="Arial"/>
          <w:i/>
        </w:rPr>
        <w:t xml:space="preserve"> application </w:t>
      </w:r>
      <w:r>
        <w:rPr>
          <w:rFonts w:eastAsia="Arial"/>
        </w:rPr>
        <w:t>em português aplicação de página única, que tem como objetivo a reutilização de componentes da página, mudando somente o que for necessário, tornando a aplicação mais leve e evitando gasto de d</w:t>
      </w:r>
      <w:r>
        <w:rPr>
          <w:rFonts w:eastAsia="Arial"/>
        </w:rPr>
        <w:t>ados do cliente. Deste modo, quando o cliente faz uma solicitação de um produto ao sistema, este trabalha de forma assíncrona, executando em segundo plano, e só é retornar para o cliente, ou seja, estará disponível na página quando a solicitação for conclu</w:t>
      </w:r>
      <w:r>
        <w:rPr>
          <w:rFonts w:eastAsia="Arial"/>
        </w:rPr>
        <w:t>ída. Esse modelo melhora a experiência do usuário, pois ele não tem a sensação de travamento. Assim que o sistema responde ao cliente, toda a aplicação também é informada da mudança.</w:t>
      </w:r>
    </w:p>
    <w:p w14:paraId="317DFD14" w14:textId="77777777" w:rsidR="005503D4" w:rsidRDefault="00BC2DB5">
      <w:pPr>
        <w:pStyle w:val="Ttulo3"/>
        <w:rPr>
          <w:rFonts w:cs="Times New Roman"/>
          <w:szCs w:val="24"/>
        </w:rPr>
      </w:pPr>
      <w:bookmarkStart w:id="39" w:name="_Toc101808828"/>
      <w:r>
        <w:rPr>
          <w:rFonts w:cs="Times New Roman"/>
          <w:szCs w:val="24"/>
        </w:rPr>
        <w:t>2.6.1.2 Padrão MVC</w:t>
      </w:r>
      <w:bookmarkEnd w:id="39"/>
    </w:p>
    <w:p w14:paraId="4962B9CA" w14:textId="269CF66F" w:rsidR="005503D4" w:rsidRDefault="00BC2DB5">
      <w:pPr>
        <w:spacing w:line="360" w:lineRule="auto"/>
        <w:ind w:firstLine="709"/>
        <w:jc w:val="both"/>
      </w:pPr>
      <w:r>
        <w:t>O padrão MVC tem foco na reutilização de código e é di</w:t>
      </w:r>
      <w:r>
        <w:t>vidido em três camadas, a View ou camada de visualização tem a responsabilidade de cuidar da interface do usuário, a Model ou camada modelo cuida do acesso a banco de dados; já a Controller ou camada de controle é quem faz toda gestão do sistema. Na prátic</w:t>
      </w:r>
      <w:r>
        <w:t xml:space="preserve">a ela verifica o que o usuário solicita ao sistema, </w:t>
      </w:r>
      <w:r>
        <w:lastRenderedPageBreak/>
        <w:t xml:space="preserve">cadastra, editar ou excluir suas informações ou somente a navegação. Esse modelo utiliza </w:t>
      </w:r>
      <w:r>
        <w:rPr>
          <w:i/>
          <w:iCs/>
        </w:rPr>
        <w:t>middleware</w:t>
      </w:r>
      <w:r>
        <w:t xml:space="preserve"> que é um conjunto de regras ordenadas em fila que ajuda na segurança da aplicação, </w:t>
      </w:r>
      <w:r w:rsidR="005B2732">
        <w:t>cada</w:t>
      </w:r>
      <w:r>
        <w:rPr>
          <w:color w:val="242424"/>
        </w:rPr>
        <w:t xml:space="preserve"> </w:t>
      </w:r>
      <w:r>
        <w:rPr>
          <w:i/>
          <w:iCs/>
          <w:color w:val="242424"/>
        </w:rPr>
        <w:t>middleware</w:t>
      </w:r>
      <w:r>
        <w:rPr>
          <w:color w:val="242424"/>
        </w:rPr>
        <w:t xml:space="preserve"> pode </w:t>
      </w:r>
      <w:r>
        <w:rPr>
          <w:color w:val="242424"/>
        </w:rPr>
        <w:t>delegar a solicitação/resposta para a próxima camada ou retornar uma resposta. O retorno de uma resposta impede que as camadas inferiores vejam a solicitação</w:t>
      </w:r>
      <w:r>
        <w:t>, que controlam todo a entrada e saída das informações da aplicação, assim toda comunicação deve pa</w:t>
      </w:r>
      <w:r>
        <w:t xml:space="preserve">ssar pela fila de </w:t>
      </w:r>
      <w:r>
        <w:rPr>
          <w:i/>
          <w:iCs/>
        </w:rPr>
        <w:t>middleware,</w:t>
      </w:r>
      <w:r>
        <w:t xml:space="preserve"> cada uma com sua função específica como por exemplo; verificar se o cliente está logada, se o cliente tem credencial para acessar uma área restrita ou se pode inserir dados no sistema. Esse conjunto de técnicas torna o MVC um </w:t>
      </w:r>
      <w:r>
        <w:t xml:space="preserve">dos padrões mais seguros para comunicação com banco de dados. </w:t>
      </w:r>
    </w:p>
    <w:p w14:paraId="6B7E45D5" w14:textId="77777777" w:rsidR="005503D4" w:rsidRDefault="00BC2DB5">
      <w:pPr>
        <w:pStyle w:val="Ttulo2"/>
        <w:rPr>
          <w:rFonts w:eastAsia="Times New Roman"/>
          <w:szCs w:val="24"/>
        </w:rPr>
      </w:pPr>
      <w:bookmarkStart w:id="40" w:name="_Toc101808829"/>
      <w:r>
        <w:rPr>
          <w:szCs w:val="24"/>
        </w:rPr>
        <w:t>2.7. Usability Hub</w:t>
      </w:r>
      <w:bookmarkEnd w:id="40"/>
    </w:p>
    <w:p w14:paraId="6649F935" w14:textId="77777777" w:rsidR="005503D4" w:rsidRDefault="00BC2DB5">
      <w:pPr>
        <w:spacing w:line="360" w:lineRule="auto"/>
        <w:ind w:firstLine="709"/>
        <w:jc w:val="both"/>
      </w:pPr>
      <w:r>
        <w:t xml:space="preserve">O </w:t>
      </w:r>
      <w:r>
        <w:rPr>
          <w:i/>
          <w:iCs/>
        </w:rPr>
        <w:t>website Usability Hub</w:t>
      </w:r>
      <w:r>
        <w:t xml:space="preserve"> é uma ferramenta online que permite realizar testes de usabilidade no produto. Com os resultados dos testes realizados, é possível obter as respostas e analisar cada teste a fim de verificar o sucesso ou não dá ideia de usabilidade. Através das análises d</w:t>
      </w:r>
      <w:r>
        <w:t>os resultados é possível realizar alterações no protótipo de acordo com as necessidades identificadas.</w:t>
      </w:r>
    </w:p>
    <w:p w14:paraId="3EEA57C5" w14:textId="77777777" w:rsidR="005503D4" w:rsidRDefault="00BC2DB5">
      <w:pPr>
        <w:spacing w:line="360" w:lineRule="auto"/>
        <w:ind w:firstLine="709"/>
        <w:jc w:val="both"/>
      </w:pPr>
      <w:r>
        <w:t xml:space="preserve">O </w:t>
      </w:r>
      <w:r>
        <w:rPr>
          <w:i/>
          <w:iCs/>
        </w:rPr>
        <w:t>Usability Hub</w:t>
      </w:r>
      <w:r>
        <w:t xml:space="preserve"> possui versões gratuitas e pagas. A versão gratuita possui limitações de testes, por exemplo tempo limite de perguntas e interações para </w:t>
      </w:r>
      <w:r>
        <w:t>cada teste. Esta ferramenta foi utilizada para o planejamento e a execução dos testes de usabilidade. Fase importante do projeto, pois aponta necessidades de alterações na Interface, considerando a experiência do usuário</w:t>
      </w:r>
      <w:r>
        <w:rPr>
          <w:rStyle w:val="ncoradanotaderodap"/>
          <w:color w:val="000000"/>
        </w:rPr>
        <w:footnoteReference w:id="1"/>
      </w:r>
      <w:r>
        <w:rPr>
          <w:color w:val="000000"/>
        </w:rPr>
        <w:t>.</w:t>
      </w:r>
    </w:p>
    <w:p w14:paraId="3F360186" w14:textId="77777777" w:rsidR="005503D4" w:rsidRDefault="00BC2DB5">
      <w:pPr>
        <w:suppressAutoHyphens w:val="0"/>
        <w:rPr>
          <w:b/>
          <w:bCs/>
          <w:caps/>
          <w:color w:val="000000"/>
        </w:rPr>
      </w:pPr>
      <w:r>
        <w:br w:type="page"/>
      </w:r>
    </w:p>
    <w:p w14:paraId="15E54D2C" w14:textId="77777777" w:rsidR="005503D4" w:rsidRDefault="00BC2DB5">
      <w:pPr>
        <w:pStyle w:val="Ttulo1"/>
        <w:rPr>
          <w:szCs w:val="24"/>
        </w:rPr>
      </w:pPr>
      <w:bookmarkStart w:id="41" w:name="_Toc101808830"/>
      <w:r>
        <w:rPr>
          <w:szCs w:val="24"/>
        </w:rPr>
        <w:lastRenderedPageBreak/>
        <w:t>3. MODELAGEM E PROTOTIPAGEM</w:t>
      </w:r>
      <w:bookmarkEnd w:id="41"/>
    </w:p>
    <w:p w14:paraId="18CE3C25" w14:textId="77777777" w:rsidR="005503D4" w:rsidRDefault="00BC2DB5">
      <w:pPr>
        <w:jc w:val="both"/>
      </w:pPr>
      <w:r>
        <w:t>As</w:t>
      </w:r>
      <w:r>
        <w:t xml:space="preserve"> etapas de modelagem envolveram levantamentos de requisitos funcionais e não funcionais visando as necessidades do cliente, a arquitetura da informação, o desenvolvimento de </w:t>
      </w:r>
      <w:r>
        <w:rPr>
          <w:i/>
          <w:iCs/>
        </w:rPr>
        <w:t>wireframes</w:t>
      </w:r>
      <w:r>
        <w:t xml:space="preserve"> do aplicativo, as personas criadas para poder entender as necessidades </w:t>
      </w:r>
      <w:r>
        <w:t xml:space="preserve">e atingir ao público desejado, o desenvolvimento do fluxo de navegação e interação, o desenvolvimento dos </w:t>
      </w:r>
      <w:r>
        <w:rPr>
          <w:i/>
          <w:iCs/>
        </w:rPr>
        <w:t>mockups,</w:t>
      </w:r>
      <w:r>
        <w:t xml:space="preserve"> a listagem de funcionalidades do projeto e o diagrama de caso de uso e diagramas de atividade, como descrito a seguir.</w:t>
      </w:r>
    </w:p>
    <w:p w14:paraId="3AE622E5" w14:textId="77777777" w:rsidR="005503D4" w:rsidRDefault="00BC2DB5">
      <w:pPr>
        <w:pStyle w:val="Ttulo2"/>
        <w:numPr>
          <w:ilvl w:val="1"/>
          <w:numId w:val="12"/>
        </w:numPr>
      </w:pPr>
      <w:r>
        <w:rPr>
          <w:rFonts w:cs="Arial"/>
          <w:szCs w:val="24"/>
        </w:rPr>
        <w:t>Levantamentos de requisitos</w:t>
      </w:r>
    </w:p>
    <w:p w14:paraId="29D581A9" w14:textId="77777777" w:rsidR="005503D4" w:rsidRDefault="00BC2DB5">
      <w:pPr>
        <w:spacing w:after="46" w:line="360" w:lineRule="auto"/>
        <w:jc w:val="both"/>
        <w:rPr>
          <w:rFonts w:cs="Arial"/>
          <w:color w:val="000000"/>
          <w:sz w:val="23"/>
        </w:rPr>
      </w:pPr>
      <w:r>
        <w:rPr>
          <w:rFonts w:cstheme="majorHAnsi"/>
          <w:color w:val="000000"/>
        </w:rPr>
        <w:t>O levantamento de requisitos de software é um processo que serve para capturar as necessidades do cliente antes de projetar o desenvolvimento. Assim, os problemas solucionados pelo sistema serão problemas reais, não apenas imagi</w:t>
      </w:r>
      <w:r>
        <w:rPr>
          <w:rFonts w:cstheme="majorHAnsi"/>
          <w:color w:val="000000"/>
        </w:rPr>
        <w:t>nados pela equipe de desenvolvimento.</w:t>
      </w:r>
    </w:p>
    <w:p w14:paraId="7EDBFB65" w14:textId="77777777" w:rsidR="005503D4" w:rsidRDefault="005503D4">
      <w:pPr>
        <w:spacing w:after="46" w:line="360" w:lineRule="auto"/>
        <w:jc w:val="both"/>
        <w:rPr>
          <w:rFonts w:cs="Calibri Light"/>
        </w:rPr>
      </w:pPr>
    </w:p>
    <w:p w14:paraId="58484B13" w14:textId="77777777" w:rsidR="005503D4" w:rsidRDefault="00BC2DB5">
      <w:pPr>
        <w:pStyle w:val="Ttulo2"/>
        <w:spacing w:before="0" w:after="46" w:line="360" w:lineRule="auto"/>
        <w:ind w:left="284"/>
      </w:pPr>
      <w:bookmarkStart w:id="42" w:name="__RefHeading___Toc865_1042333826"/>
      <w:bookmarkEnd w:id="42"/>
      <w:r>
        <w:rPr>
          <w:rFonts w:cstheme="majorHAnsi"/>
          <w:szCs w:val="24"/>
        </w:rPr>
        <w:t>3.2 Visão geral</w:t>
      </w:r>
    </w:p>
    <w:p w14:paraId="6874FBA1" w14:textId="70DDCBCB" w:rsidR="005503D4" w:rsidRDefault="00BC2DB5">
      <w:pPr>
        <w:spacing w:line="360" w:lineRule="auto"/>
        <w:jc w:val="both"/>
      </w:pPr>
      <w:r>
        <w:rPr>
          <w:rFonts w:cstheme="majorHAnsi"/>
        </w:rPr>
        <w:t>As informações serão disponibilizadas em um portal, o qual seria separado por categorias, como por exemplo, Pontos turísticos, Hospedagens, Gastronomias, Eventos e Serviços como, por exemplo, hospitais</w:t>
      </w:r>
      <w:r>
        <w:rPr>
          <w:rFonts w:cstheme="majorHAnsi"/>
        </w:rPr>
        <w:t xml:space="preserve">, mecânico, farmácias, </w:t>
      </w:r>
      <w:del w:id="43" w:author="ALLAN TRINDADE" w:date="2022-05-23T11:45:00Z">
        <w:r w:rsidDel="00F47B8C">
          <w:rPr>
            <w:rFonts w:cstheme="majorHAnsi"/>
          </w:rPr>
          <w:delText>bancos, etc.</w:delText>
        </w:r>
      </w:del>
      <w:ins w:id="44" w:author="ALLAN TRINDADE" w:date="2022-05-23T11:45:00Z">
        <w:r w:rsidR="00F47B8C">
          <w:rPr>
            <w:rFonts w:cstheme="majorHAnsi"/>
          </w:rPr>
          <w:t>bancos etc.</w:t>
        </w:r>
      </w:ins>
      <w:r>
        <w:rPr>
          <w:rFonts w:cstheme="majorHAnsi"/>
        </w:rPr>
        <w:t>, a fim de facilitar e agrupar todas as informações que um turista ou morador da cidade gostaria de ter, auxiliando a encontrar um restaurante, mecânico ou banco mais próximo, por exemplo.</w:t>
      </w:r>
    </w:p>
    <w:p w14:paraId="6AE6469F" w14:textId="77777777" w:rsidR="005503D4" w:rsidRDefault="00BC2DB5">
      <w:pPr>
        <w:spacing w:after="46" w:line="360" w:lineRule="auto"/>
        <w:jc w:val="both"/>
        <w:rPr>
          <w:rFonts w:cs="Arial"/>
        </w:rPr>
      </w:pPr>
      <w:r>
        <w:rPr>
          <w:rFonts w:cstheme="majorHAnsi"/>
        </w:rPr>
        <w:t>De acordo com as perguntas reali</w:t>
      </w:r>
      <w:r>
        <w:rPr>
          <w:rFonts w:cstheme="majorHAnsi"/>
        </w:rPr>
        <w:t>zadas foram levantados alguns requisitos funcionais e outros não-funcionais.</w:t>
      </w:r>
    </w:p>
    <w:p w14:paraId="1F303AA0" w14:textId="77777777" w:rsidR="005503D4" w:rsidRDefault="005503D4">
      <w:pPr>
        <w:spacing w:after="46" w:line="360" w:lineRule="auto"/>
        <w:jc w:val="both"/>
        <w:rPr>
          <w:rFonts w:cstheme="majorHAnsi"/>
        </w:rPr>
      </w:pPr>
    </w:p>
    <w:p w14:paraId="1845BF27" w14:textId="77777777" w:rsidR="005503D4" w:rsidRDefault="00BC2DB5">
      <w:pPr>
        <w:pStyle w:val="Ttulo2"/>
        <w:spacing w:before="0" w:after="46" w:line="360" w:lineRule="auto"/>
        <w:ind w:left="284"/>
        <w:jc w:val="both"/>
      </w:pPr>
      <w:bookmarkStart w:id="45" w:name="__RefHeading___Toc867_1042333826"/>
      <w:bookmarkEnd w:id="45"/>
      <w:r>
        <w:rPr>
          <w:rFonts w:cstheme="majorHAnsi"/>
          <w:szCs w:val="24"/>
        </w:rPr>
        <w:t>3.3 Requisitos funcionais</w:t>
      </w:r>
    </w:p>
    <w:p w14:paraId="46C30965" w14:textId="4660BFBE" w:rsidR="005503D4" w:rsidRDefault="00BC2DB5">
      <w:pPr>
        <w:pStyle w:val="Ttulodalista"/>
        <w:numPr>
          <w:ilvl w:val="0"/>
          <w:numId w:val="7"/>
        </w:numPr>
        <w:spacing w:line="360" w:lineRule="auto"/>
        <w:rPr>
          <w:rFonts w:ascii="Arial" w:hAnsi="Arial"/>
        </w:rPr>
      </w:pPr>
      <w:r>
        <w:rPr>
          <w:rFonts w:ascii="Arial" w:hAnsi="Arial" w:cstheme="majorHAnsi"/>
        </w:rPr>
        <w:t xml:space="preserve">Pontos turísticos → Mostrar através de imagens o local </w:t>
      </w:r>
      <w:del w:id="46" w:author="ALLAN TRINDADE" w:date="2022-05-23T11:36:00Z">
        <w:r w:rsidDel="005B2732">
          <w:rPr>
            <w:rFonts w:ascii="Arial" w:hAnsi="Arial" w:cstheme="majorHAnsi"/>
          </w:rPr>
          <w:delText>com  descrição</w:delText>
        </w:r>
      </w:del>
      <w:ins w:id="47" w:author="ALLAN TRINDADE" w:date="2022-05-23T11:36:00Z">
        <w:r w:rsidR="005B2732">
          <w:rPr>
            <w:rFonts w:ascii="Arial" w:hAnsi="Arial" w:cstheme="majorHAnsi"/>
          </w:rPr>
          <w:t>com descrição</w:t>
        </w:r>
      </w:ins>
      <w:r>
        <w:rPr>
          <w:rFonts w:ascii="Arial" w:hAnsi="Arial" w:cstheme="majorHAnsi"/>
        </w:rPr>
        <w:t xml:space="preserve"> da infraestrutura e indicação da rota até o local. Campo com avaliação dos usuário</w:t>
      </w:r>
      <w:r>
        <w:rPr>
          <w:rFonts w:ascii="Arial" w:hAnsi="Arial" w:cstheme="majorHAnsi"/>
        </w:rPr>
        <w:t>s e espaço para comentários.</w:t>
      </w:r>
    </w:p>
    <w:p w14:paraId="434C3372" w14:textId="77777777" w:rsidR="005503D4" w:rsidRDefault="00BC2DB5">
      <w:pPr>
        <w:pStyle w:val="Ttulodalista"/>
        <w:numPr>
          <w:ilvl w:val="0"/>
          <w:numId w:val="7"/>
        </w:numPr>
        <w:spacing w:line="360" w:lineRule="auto"/>
        <w:rPr>
          <w:rFonts w:ascii="Arial" w:hAnsi="Arial"/>
        </w:rPr>
      </w:pPr>
      <w:r>
        <w:rPr>
          <w:rFonts w:ascii="Arial" w:hAnsi="Arial" w:cstheme="majorBidi"/>
        </w:rPr>
        <w:t>Hospedagem → Mostrar todas as opções de hotéis e pousadas com imagens do local, direcionando para o site ou endereço do mesmo com indicação da rota até o local. Campo com avaliação dos usuários e espaço para comentários.</w:t>
      </w:r>
    </w:p>
    <w:p w14:paraId="5D5E6864" w14:textId="77777777" w:rsidR="005503D4" w:rsidRDefault="00BC2DB5">
      <w:pPr>
        <w:pStyle w:val="Ttulodalista"/>
        <w:numPr>
          <w:ilvl w:val="0"/>
          <w:numId w:val="7"/>
        </w:numPr>
        <w:spacing w:line="360" w:lineRule="auto"/>
        <w:rPr>
          <w:rFonts w:ascii="Arial" w:hAnsi="Arial"/>
        </w:rPr>
      </w:pPr>
      <w:r>
        <w:rPr>
          <w:rFonts w:ascii="Arial" w:hAnsi="Arial" w:cstheme="majorHAnsi"/>
        </w:rPr>
        <w:t>Gastro</w:t>
      </w:r>
      <w:r>
        <w:rPr>
          <w:rFonts w:ascii="Arial" w:hAnsi="Arial" w:cstheme="majorHAnsi"/>
        </w:rPr>
        <w:t>nomias → Mostrar todas as opções de gastronomia com imagens do local, direcionando para o site ou endereço do mesmo com indicação da rota até o local. Campo com avaliação dos usuários e espaço para comentários.</w:t>
      </w:r>
    </w:p>
    <w:p w14:paraId="09D7A537" w14:textId="77777777" w:rsidR="005503D4" w:rsidRDefault="005503D4">
      <w:pPr>
        <w:pStyle w:val="Contedodalista"/>
        <w:spacing w:line="360" w:lineRule="auto"/>
        <w:rPr>
          <w:rFonts w:ascii="Arial" w:hAnsi="Arial" w:cstheme="majorHAnsi"/>
        </w:rPr>
      </w:pPr>
    </w:p>
    <w:p w14:paraId="30E9DD23" w14:textId="77777777" w:rsidR="005503D4" w:rsidRDefault="00BC2DB5">
      <w:pPr>
        <w:pStyle w:val="Ttulodalista"/>
        <w:numPr>
          <w:ilvl w:val="0"/>
          <w:numId w:val="7"/>
        </w:numPr>
        <w:spacing w:line="360" w:lineRule="auto"/>
        <w:rPr>
          <w:rFonts w:ascii="Arial" w:hAnsi="Arial"/>
        </w:rPr>
      </w:pPr>
      <w:r>
        <w:rPr>
          <w:rFonts w:ascii="Arial" w:hAnsi="Arial" w:cstheme="majorBidi"/>
        </w:rPr>
        <w:lastRenderedPageBreak/>
        <w:t xml:space="preserve">Eventos → Local para propaganda de </w:t>
      </w:r>
      <w:r>
        <w:rPr>
          <w:rFonts w:ascii="Arial" w:hAnsi="Arial" w:cstheme="majorBidi"/>
        </w:rPr>
        <w:t>todos os eventos da cidade. Informando, data, hora, local.</w:t>
      </w:r>
    </w:p>
    <w:p w14:paraId="16D55D5C" w14:textId="77777777" w:rsidR="005503D4" w:rsidRDefault="00BC2DB5">
      <w:pPr>
        <w:pStyle w:val="Ttulodalista"/>
        <w:numPr>
          <w:ilvl w:val="0"/>
          <w:numId w:val="7"/>
        </w:numPr>
        <w:spacing w:line="360" w:lineRule="auto"/>
        <w:rPr>
          <w:rFonts w:ascii="Arial" w:hAnsi="Arial"/>
        </w:rPr>
      </w:pPr>
      <w:r>
        <w:rPr>
          <w:rFonts w:ascii="Arial" w:hAnsi="Arial" w:cstheme="majorHAnsi"/>
        </w:rPr>
        <w:t>Serviços → Localização de bancos, prefeitura, mecânicas, hospitais borracharia, guinchos, chaveiros etc. Informando endereço, horário de funcionamento, telefone e site se houver.</w:t>
      </w:r>
    </w:p>
    <w:p w14:paraId="126B5D81" w14:textId="77777777" w:rsidR="005503D4" w:rsidRDefault="005503D4">
      <w:pPr>
        <w:pStyle w:val="Contedodalista"/>
        <w:spacing w:line="360" w:lineRule="auto"/>
        <w:rPr>
          <w:rFonts w:ascii="Arial" w:hAnsi="Arial" w:cstheme="majorHAnsi"/>
        </w:rPr>
      </w:pPr>
    </w:p>
    <w:p w14:paraId="3BEED17D" w14:textId="77777777" w:rsidR="005503D4" w:rsidRDefault="00BC2DB5">
      <w:pPr>
        <w:pStyle w:val="Ttulo2"/>
        <w:spacing w:before="0" w:after="46" w:line="360" w:lineRule="auto"/>
        <w:ind w:left="142"/>
        <w:jc w:val="both"/>
      </w:pPr>
      <w:bookmarkStart w:id="48" w:name="__RefHeading___Toc869_1042333826"/>
      <w:bookmarkEnd w:id="48"/>
      <w:r>
        <w:rPr>
          <w:rFonts w:cstheme="majorHAnsi"/>
          <w:szCs w:val="24"/>
        </w:rPr>
        <w:t>3.4 Requisitos nã</w:t>
      </w:r>
      <w:r>
        <w:rPr>
          <w:rFonts w:cstheme="majorHAnsi"/>
          <w:szCs w:val="24"/>
        </w:rPr>
        <w:t>o funcionais</w:t>
      </w:r>
    </w:p>
    <w:p w14:paraId="53E78805" w14:textId="77777777" w:rsidR="005503D4" w:rsidRDefault="005503D4">
      <w:pPr>
        <w:spacing w:after="46" w:line="360" w:lineRule="auto"/>
        <w:jc w:val="both"/>
        <w:rPr>
          <w:rFonts w:cs="Calibri Light"/>
        </w:rPr>
      </w:pPr>
    </w:p>
    <w:p w14:paraId="7459F8F6" w14:textId="77777777" w:rsidR="005503D4" w:rsidRDefault="00BC2DB5">
      <w:pPr>
        <w:pStyle w:val="Ttulodalista"/>
        <w:spacing w:line="360" w:lineRule="auto"/>
        <w:rPr>
          <w:rFonts w:ascii="Arial" w:hAnsi="Arial"/>
        </w:rPr>
      </w:pPr>
      <w:r>
        <w:rPr>
          <w:rFonts w:ascii="Arial" w:hAnsi="Arial" w:cstheme="majorBidi"/>
        </w:rPr>
        <w:t>O aplicativo deve fornecer um ambiente seguro e de confiança com alta resposta de desempenho para uma melhor experiência do usuário.</w:t>
      </w:r>
    </w:p>
    <w:p w14:paraId="3AB0EAB5" w14:textId="77777777" w:rsidR="005503D4" w:rsidRDefault="00BC2DB5">
      <w:pPr>
        <w:pStyle w:val="Ttulodalista"/>
        <w:numPr>
          <w:ilvl w:val="0"/>
          <w:numId w:val="8"/>
        </w:numPr>
        <w:spacing w:line="360" w:lineRule="auto"/>
        <w:rPr>
          <w:rFonts w:ascii="Arial" w:hAnsi="Arial"/>
        </w:rPr>
      </w:pPr>
      <w:r>
        <w:rPr>
          <w:rFonts w:ascii="Arial" w:hAnsi="Arial" w:cstheme="majorHAnsi"/>
        </w:rPr>
        <w:t>Usabilidade → Facilidade de aprender e de usar.</w:t>
      </w:r>
    </w:p>
    <w:p w14:paraId="3028E69D" w14:textId="77777777" w:rsidR="005503D4" w:rsidRDefault="00BC2DB5">
      <w:pPr>
        <w:pStyle w:val="Ttulodalista"/>
        <w:numPr>
          <w:ilvl w:val="0"/>
          <w:numId w:val="8"/>
        </w:numPr>
        <w:spacing w:line="360" w:lineRule="auto"/>
        <w:rPr>
          <w:rFonts w:ascii="Arial" w:hAnsi="Arial"/>
        </w:rPr>
      </w:pPr>
      <w:r>
        <w:rPr>
          <w:rFonts w:ascii="Arial" w:hAnsi="Arial" w:cstheme="majorHAnsi"/>
        </w:rPr>
        <w:t>Manutenibilidade → Reparo e evolução.</w:t>
      </w:r>
    </w:p>
    <w:p w14:paraId="2C23EC1A" w14:textId="77777777" w:rsidR="005503D4" w:rsidRDefault="00BC2DB5">
      <w:pPr>
        <w:pStyle w:val="Ttulodalista"/>
        <w:numPr>
          <w:ilvl w:val="0"/>
          <w:numId w:val="8"/>
        </w:numPr>
        <w:spacing w:after="46" w:line="360" w:lineRule="auto"/>
        <w:jc w:val="both"/>
        <w:rPr>
          <w:rFonts w:ascii="Arial" w:hAnsi="Arial"/>
        </w:rPr>
      </w:pPr>
      <w:r>
        <w:rPr>
          <w:rFonts w:ascii="Arial" w:hAnsi="Arial" w:cstheme="majorHAnsi"/>
          <w:color w:val="000000"/>
        </w:rPr>
        <w:t>Confiabilidade → Dispon</w:t>
      </w:r>
      <w:r>
        <w:rPr>
          <w:rFonts w:ascii="Arial" w:hAnsi="Arial" w:cstheme="majorHAnsi"/>
          <w:color w:val="000000"/>
        </w:rPr>
        <w:t>ibilidade e taxa de falhas.</w:t>
      </w:r>
    </w:p>
    <w:p w14:paraId="79257DD4" w14:textId="77777777" w:rsidR="005503D4" w:rsidRDefault="005503D4">
      <w:pPr>
        <w:pStyle w:val="Contedodalista"/>
        <w:spacing w:after="46" w:line="360" w:lineRule="auto"/>
        <w:ind w:left="1287"/>
        <w:jc w:val="both"/>
        <w:rPr>
          <w:rFonts w:cstheme="majorHAnsi"/>
          <w:color w:val="000000"/>
        </w:rPr>
      </w:pPr>
    </w:p>
    <w:p w14:paraId="2E592CCC" w14:textId="77777777" w:rsidR="005503D4" w:rsidRDefault="00BC2DB5">
      <w:pPr>
        <w:pStyle w:val="Ttulo2"/>
      </w:pPr>
      <w:bookmarkStart w:id="49" w:name="__RefHeading___Toc893_1042333826"/>
      <w:bookmarkEnd w:id="49"/>
      <w:r>
        <w:rPr>
          <w:rFonts w:cstheme="majorHAnsi"/>
          <w:szCs w:val="24"/>
        </w:rPr>
        <w:t>3.5 Arquitetura da informação</w:t>
      </w:r>
    </w:p>
    <w:p w14:paraId="2E184E79" w14:textId="77777777" w:rsidR="005503D4" w:rsidRDefault="005503D4">
      <w:pPr>
        <w:rPr>
          <w:rFonts w:cstheme="majorHAnsi"/>
          <w:color w:val="000000"/>
        </w:rPr>
      </w:pPr>
    </w:p>
    <w:p w14:paraId="758752EB" w14:textId="77777777" w:rsidR="005503D4" w:rsidRDefault="00BC2DB5">
      <w:pPr>
        <w:spacing w:line="360" w:lineRule="auto"/>
        <w:jc w:val="both"/>
        <w:rPr>
          <w:b/>
          <w:bCs/>
        </w:rPr>
      </w:pPr>
      <w:r>
        <w:rPr>
          <w:rFonts w:cstheme="majorHAnsi"/>
          <w:bCs/>
          <w:color w:val="000000"/>
        </w:rPr>
        <w:t>Arquitetura da informação um conjunto de práticas e metodologias que visam simplificar e otimizar o potencial de ação de usuários com serviços, digitais ou físicos, podemos compreender que os cont</w:t>
      </w:r>
      <w:r>
        <w:rPr>
          <w:rFonts w:cstheme="majorHAnsi"/>
          <w:bCs/>
          <w:color w:val="000000"/>
        </w:rPr>
        <w:t xml:space="preserve">eúdos devem estar organizados. Dessa forma o usuário pode identificar e acessar os conteúdos rapidamente. </w:t>
      </w:r>
    </w:p>
    <w:p w14:paraId="6384EED7" w14:textId="77777777" w:rsidR="005503D4" w:rsidRDefault="00BC2DB5">
      <w:pPr>
        <w:rPr>
          <w:sz w:val="18"/>
          <w:szCs w:val="18"/>
        </w:rPr>
      </w:pPr>
      <w:r>
        <w:rPr>
          <w:noProof/>
        </w:rPr>
        <w:lastRenderedPageBreak/>
        <w:drawing>
          <wp:anchor distT="0" distB="0" distL="0" distR="0" simplePos="0" relativeHeight="3" behindDoc="0" locked="0" layoutInCell="1" allowOverlap="1" wp14:anchorId="5A078830" wp14:editId="6E006C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15355" cy="3571240"/>
            <wp:effectExtent l="0" t="0" r="0" b="0"/>
            <wp:wrapSquare wrapText="largest"/>
            <wp:docPr id="3" name="Figura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35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</w:rPr>
        <w:t>https://whimsical.com/fluxo-AP3GbwFPcsN8VfGwjzjWYX</w:t>
      </w:r>
    </w:p>
    <w:p w14:paraId="7DCB967A" w14:textId="77777777" w:rsidR="005503D4" w:rsidRDefault="00BC2DB5">
      <w:pPr>
        <w:pStyle w:val="Ttulo2"/>
      </w:pPr>
      <w:bookmarkStart w:id="50" w:name="__RefHeading___Toc895_1042333826"/>
      <w:bookmarkEnd w:id="50"/>
      <w:r>
        <w:rPr>
          <w:rFonts w:eastAsiaTheme="majorEastAsia" w:cstheme="majorBidi"/>
          <w:color w:val="000000" w:themeColor="text1"/>
          <w:szCs w:val="26"/>
        </w:rPr>
        <w:t xml:space="preserve">3.6 </w:t>
      </w:r>
      <w:r>
        <w:t>Wireframes</w:t>
      </w:r>
    </w:p>
    <w:p w14:paraId="0658C780" w14:textId="77777777" w:rsidR="005503D4" w:rsidRDefault="005503D4">
      <w:pPr>
        <w:rPr>
          <w:b/>
          <w:bCs/>
        </w:rPr>
      </w:pPr>
    </w:p>
    <w:p w14:paraId="16EA32AC" w14:textId="0969702B" w:rsidR="005503D4" w:rsidRDefault="00BC2DB5">
      <w:pPr>
        <w:spacing w:line="360" w:lineRule="auto"/>
        <w:jc w:val="both"/>
        <w:rPr>
          <w:b/>
          <w:bCs/>
        </w:rPr>
      </w:pPr>
      <w:r>
        <w:rPr>
          <w:rStyle w:val="nfaseforte"/>
          <w:color w:val="000000"/>
        </w:rPr>
        <w:t xml:space="preserve">Wireframe e uma </w:t>
      </w:r>
      <w:del w:id="51" w:author="ALLAN TRINDADE" w:date="2022-05-23T11:42:00Z">
        <w:r w:rsidDel="00F8038D">
          <w:rPr>
            <w:rStyle w:val="nfaseforte"/>
            <w:color w:val="000000"/>
          </w:rPr>
          <w:delText>especie</w:delText>
        </w:r>
      </w:del>
      <w:ins w:id="52" w:author="ALLAN TRINDADE" w:date="2022-05-23T11:42:00Z">
        <w:r w:rsidR="00F8038D">
          <w:rPr>
            <w:rStyle w:val="nfaseforte"/>
            <w:color w:val="000000"/>
          </w:rPr>
          <w:t>espécie</w:t>
        </w:r>
      </w:ins>
      <w:r>
        <w:rPr>
          <w:rStyle w:val="nfaseforte"/>
          <w:color w:val="000000"/>
        </w:rPr>
        <w:t xml:space="preserve"> de protótipo bem rustica no visual</w:t>
      </w:r>
      <w:r>
        <w:rPr>
          <w:bCs/>
          <w:color w:val="000000"/>
        </w:rPr>
        <w:t xml:space="preserve">. Ele equivale na </w:t>
      </w:r>
      <w:r>
        <w:rPr>
          <w:bCs/>
          <w:color w:val="000000"/>
        </w:rPr>
        <w:t>representação da</w:t>
      </w:r>
      <w:r>
        <w:rPr>
          <w:rStyle w:val="nfaseforte"/>
          <w:color w:val="000000"/>
        </w:rPr>
        <w:t xml:space="preserve"> diagramação </w:t>
      </w:r>
      <w:r>
        <w:rPr>
          <w:bCs/>
          <w:color w:val="000000"/>
        </w:rPr>
        <w:t xml:space="preserve">e das </w:t>
      </w:r>
      <w:r>
        <w:rPr>
          <w:rStyle w:val="nfaseforte"/>
          <w:color w:val="000000"/>
        </w:rPr>
        <w:t>estruturas macro do sistema</w:t>
      </w:r>
      <w:r>
        <w:rPr>
          <w:bCs/>
          <w:color w:val="000000"/>
        </w:rPr>
        <w:t xml:space="preserve">, ou seja, apresentamos por meio de </w:t>
      </w:r>
      <w:r>
        <w:rPr>
          <w:rStyle w:val="nfaseforte"/>
          <w:color w:val="000000"/>
        </w:rPr>
        <w:t xml:space="preserve">formas geométricas </w:t>
      </w:r>
      <w:r>
        <w:rPr>
          <w:bCs/>
          <w:color w:val="000000"/>
        </w:rPr>
        <w:t>e</w:t>
      </w:r>
      <w:r>
        <w:rPr>
          <w:rStyle w:val="nfaseforte"/>
          <w:color w:val="000000"/>
        </w:rPr>
        <w:t xml:space="preserve"> linhas </w:t>
      </w:r>
      <w:r>
        <w:rPr>
          <w:bCs/>
          <w:color w:val="000000"/>
        </w:rPr>
        <w:t>como pensamos a divisão da interface em seções.</w:t>
      </w:r>
    </w:p>
    <w:p w14:paraId="31A6BAAA" w14:textId="77777777" w:rsidR="005503D4" w:rsidRDefault="005503D4">
      <w:pPr>
        <w:rPr>
          <w:b/>
          <w:bCs/>
        </w:rPr>
      </w:pPr>
    </w:p>
    <w:p w14:paraId="6453DEDA" w14:textId="77777777" w:rsidR="005503D4" w:rsidRDefault="00BC2DB5">
      <w:pPr>
        <w:rPr>
          <w:sz w:val="18"/>
          <w:szCs w:val="18"/>
          <w:lang w:val="es-ES"/>
        </w:rPr>
      </w:pPr>
      <w:r>
        <w:rPr>
          <w:noProof/>
        </w:rPr>
        <w:lastRenderedPageBreak/>
        <w:drawing>
          <wp:anchor distT="0" distB="0" distL="0" distR="0" simplePos="0" relativeHeight="4" behindDoc="0" locked="0" layoutInCell="1" allowOverlap="1" wp14:anchorId="214DA83C" wp14:editId="3B3BD6A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260850"/>
            <wp:effectExtent l="0" t="0" r="0" b="0"/>
            <wp:wrapSquare wrapText="largest"/>
            <wp:docPr id="4" name="Figura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  <w:szCs w:val="18"/>
          <w:lang w:val="es-ES"/>
        </w:rPr>
        <w:t>https://whimsical.com/wireframe-DEodAU1yVzhyJLkwEczpQ8</w:t>
      </w:r>
    </w:p>
    <w:p w14:paraId="00993BE6" w14:textId="77777777" w:rsidR="005503D4" w:rsidRDefault="005503D4">
      <w:pPr>
        <w:rPr>
          <w:b/>
          <w:bCs/>
          <w:lang w:val="es-ES"/>
        </w:rPr>
      </w:pPr>
      <w:bookmarkStart w:id="53" w:name="__RefHeading___Toc1083_1042333826"/>
      <w:bookmarkEnd w:id="53"/>
    </w:p>
    <w:p w14:paraId="119B8CD9" w14:textId="77777777" w:rsidR="005503D4" w:rsidRDefault="00BC2DB5">
      <w:pPr>
        <w:pStyle w:val="Ttulo2"/>
      </w:pPr>
      <w:bookmarkStart w:id="54" w:name="__RefHeading___Toc1085_1042333826"/>
      <w:bookmarkEnd w:id="54"/>
      <w:r>
        <w:t xml:space="preserve">3.7 Definições das </w:t>
      </w:r>
      <w:r>
        <w:t>personas</w:t>
      </w:r>
    </w:p>
    <w:p w14:paraId="17770D58" w14:textId="77777777" w:rsidR="005503D4" w:rsidRDefault="005503D4"/>
    <w:p w14:paraId="4D47A3E6" w14:textId="77777777" w:rsidR="005503D4" w:rsidRDefault="00BC2DB5">
      <w:pPr>
        <w:pStyle w:val="Corpodetexto"/>
        <w:spacing w:line="360" w:lineRule="auto"/>
        <w:rPr>
          <w:b/>
        </w:rPr>
      </w:pPr>
      <w:bookmarkStart w:id="55" w:name="0787"/>
      <w:bookmarkEnd w:id="55"/>
      <w:r>
        <w:rPr>
          <w:color w:val="292929"/>
        </w:rPr>
        <w:t xml:space="preserve">As personas são </w:t>
      </w:r>
      <w:r>
        <w:rPr>
          <w:rStyle w:val="nfaseforte"/>
          <w:color w:val="292929"/>
        </w:rPr>
        <w:t xml:space="preserve">representações dos usuários que vão utilizar o sistema </w:t>
      </w:r>
      <w:r>
        <w:rPr>
          <w:color w:val="292929"/>
        </w:rPr>
        <w:t>e são criadas a partir de pesquisas e análise de dados.</w:t>
      </w:r>
      <w:bookmarkStart w:id="56" w:name="6174"/>
      <w:bookmarkEnd w:id="56"/>
      <w:r>
        <w:rPr>
          <w:color w:val="292929"/>
        </w:rPr>
        <w:t xml:space="preserve"> Através delas e possível entender melhor quem é o usuário da interface, quais são seus objetivos e as suas necessidades</w:t>
      </w:r>
      <w:r>
        <w:rPr>
          <w:color w:val="292929"/>
        </w:rPr>
        <w:t>.</w:t>
      </w:r>
    </w:p>
    <w:p w14:paraId="50679638" w14:textId="77777777" w:rsidR="005503D4" w:rsidRDefault="005503D4">
      <w:pPr>
        <w:pStyle w:val="Corpodetexto"/>
        <w:spacing w:line="360" w:lineRule="auto"/>
        <w:rPr>
          <w:b/>
        </w:rPr>
      </w:pPr>
    </w:p>
    <w:p w14:paraId="30FAB477" w14:textId="77777777" w:rsidR="005503D4" w:rsidRDefault="00BC2DB5">
      <w:pPr>
        <w:pStyle w:val="Ttulo"/>
        <w:jc w:val="left"/>
      </w:pPr>
      <w:r>
        <w:rPr>
          <w:rFonts w:ascii="Arial" w:hAnsi="Arial"/>
          <w:sz w:val="24"/>
          <w:szCs w:val="24"/>
        </w:rPr>
        <w:t>Personas:</w:t>
      </w:r>
    </w:p>
    <w:p w14:paraId="1CEA1612" w14:textId="77777777" w:rsidR="005503D4" w:rsidRDefault="005503D4">
      <w:pPr>
        <w:rPr>
          <w:b/>
          <w:bCs/>
        </w:rPr>
      </w:pPr>
    </w:p>
    <w:p w14:paraId="5B5D6609" w14:textId="77777777" w:rsidR="005503D4" w:rsidRDefault="00BC2DB5">
      <w:r>
        <w:rPr>
          <w:noProof/>
        </w:rPr>
        <w:drawing>
          <wp:inline distT="0" distB="0" distL="0" distR="0" wp14:anchorId="01A65169" wp14:editId="648DD7F9">
            <wp:extent cx="1351915" cy="1351915"/>
            <wp:effectExtent l="0" t="0" r="0" b="0"/>
            <wp:docPr id="5" name="Imagem 2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2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91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0A35974" wp14:editId="05AB8EF6">
            <wp:extent cx="1348740" cy="1348740"/>
            <wp:effectExtent l="0" t="0" r="0" b="0"/>
            <wp:docPr id="6" name="Imagem 76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76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982259" wp14:editId="646A85E6">
            <wp:extent cx="1329055" cy="1329055"/>
            <wp:effectExtent l="0" t="0" r="0" b="0"/>
            <wp:docPr id="7" name="Imagem 3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3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59FB307" wp14:editId="3AA3F1A7">
            <wp:extent cx="1329055" cy="1329055"/>
            <wp:effectExtent l="0" t="0" r="0" b="0"/>
            <wp:docPr id="8" name="Imagem 5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5" descr="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05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5BA3" w14:textId="77777777" w:rsidR="005503D4" w:rsidRDefault="00BC2DB5">
      <w:pPr>
        <w:spacing w:line="360" w:lineRule="auto"/>
        <w:ind w:left="720"/>
        <w:jc w:val="both"/>
        <w:rPr>
          <w:b/>
          <w:bCs/>
        </w:rPr>
      </w:pPr>
      <w:r>
        <w:rPr>
          <w:b/>
          <w:bCs/>
        </w:rPr>
        <w:t>Cláudia                      Thomás                       Rômulo                       Tânia</w:t>
      </w:r>
    </w:p>
    <w:p w14:paraId="59683310" w14:textId="77777777" w:rsidR="005503D4" w:rsidRDefault="005503D4">
      <w:pPr>
        <w:spacing w:line="360" w:lineRule="auto"/>
        <w:ind w:left="720"/>
        <w:jc w:val="both"/>
        <w:rPr>
          <w:b/>
          <w:bCs/>
        </w:rPr>
      </w:pPr>
    </w:p>
    <w:p w14:paraId="0D7BC528" w14:textId="77777777" w:rsidR="005503D4" w:rsidRDefault="00BC2DB5">
      <w:pPr>
        <w:spacing w:line="360" w:lineRule="auto"/>
        <w:jc w:val="both"/>
      </w:pPr>
      <w:r>
        <w:rPr>
          <w:b/>
          <w:bCs/>
        </w:rPr>
        <w:lastRenderedPageBreak/>
        <w:t xml:space="preserve">Nome: </w:t>
      </w:r>
      <w:r>
        <w:t>Cláudia, 38 anos</w:t>
      </w:r>
    </w:p>
    <w:p w14:paraId="604748ED" w14:textId="77777777" w:rsidR="005503D4" w:rsidRDefault="00BC2DB5">
      <w:pPr>
        <w:spacing w:line="360" w:lineRule="auto"/>
        <w:jc w:val="both"/>
      </w:pPr>
      <w:r>
        <w:rPr>
          <w:b/>
          <w:bCs/>
        </w:rPr>
        <w:t>Descrição</w:t>
      </w:r>
      <w:r>
        <w:t>:</w:t>
      </w:r>
    </w:p>
    <w:p w14:paraId="29C58B2F" w14:textId="3B09466B" w:rsidR="005503D4" w:rsidRDefault="00BC2DB5">
      <w:pPr>
        <w:spacing w:line="360" w:lineRule="auto"/>
        <w:jc w:val="both"/>
      </w:pPr>
      <w:r>
        <w:t>Cláudia é casada com Marcos, de 40 anos. Eles têm dois filhos, um de 7 anos e outro de 5 anos. Em sua juve</w:t>
      </w:r>
      <w:r>
        <w:t xml:space="preserve">ntude, Cláudia gostava muito de sair com os amigos e </w:t>
      </w:r>
      <w:del w:id="57" w:author="ALLAN TRINDADE" w:date="2022-05-23T11:46:00Z">
        <w:r w:rsidDel="00F47B8C">
          <w:delText>curtir a</w:delText>
        </w:r>
      </w:del>
      <w:ins w:id="58" w:author="ALLAN TRINDADE" w:date="2022-05-23T11:46:00Z">
        <w:r w:rsidR="00F47B8C">
          <w:t>aproveitar a</w:t>
        </w:r>
      </w:ins>
      <w:r>
        <w:t xml:space="preserve"> noite. Mas hoje, ela se vê em um momento mais calmo de sua vida, onde a prioridade é a qualidade de vida e passar o máximo de tempo com sua família, criando boas memórias.</w:t>
      </w:r>
    </w:p>
    <w:p w14:paraId="1A7950CF" w14:textId="6593B05F" w:rsidR="005503D4" w:rsidRDefault="00BC2DB5">
      <w:pPr>
        <w:spacing w:line="360" w:lineRule="auto"/>
        <w:jc w:val="both"/>
      </w:pPr>
      <w:r>
        <w:t>Cláudia é advogada e t</w:t>
      </w:r>
      <w:r>
        <w:t xml:space="preserve">rabalha em São Paulo. E por ter a vida tão agitada preza pelos momentos de descanso, seja passeando com a família, fazendo </w:t>
      </w:r>
      <w:del w:id="59" w:author="ALLAN TRINDADE" w:date="2022-05-23T11:43:00Z">
        <w:r w:rsidDel="00F8038D">
          <w:delText>pi</w:delText>
        </w:r>
      </w:del>
      <w:ins w:id="60" w:author="ALLAN TRINDADE" w:date="2022-05-23T11:43:00Z">
        <w:r w:rsidR="00F8038D">
          <w:t>piquenique</w:t>
        </w:r>
      </w:ins>
      <w:del w:id="61" w:author="ALLAN TRINDADE" w:date="2022-05-23T11:43:00Z">
        <w:r w:rsidDel="00F8038D">
          <w:delText>c-nic</w:delText>
        </w:r>
      </w:del>
      <w:r>
        <w:t xml:space="preserve"> no parque, viajando para a praia ou para um hotel fazenda. </w:t>
      </w:r>
    </w:p>
    <w:p w14:paraId="3B1DDAA9" w14:textId="77777777" w:rsidR="005503D4" w:rsidRDefault="00BC2DB5">
      <w:pPr>
        <w:spacing w:line="360" w:lineRule="auto"/>
        <w:jc w:val="both"/>
      </w:pPr>
      <w:r>
        <w:t>O que a incomoda é a sensação de falta de natureza em São Paulo.</w:t>
      </w:r>
    </w:p>
    <w:p w14:paraId="035A477C" w14:textId="77777777" w:rsidR="005503D4" w:rsidRDefault="005503D4">
      <w:pPr>
        <w:spacing w:line="360" w:lineRule="auto"/>
        <w:jc w:val="both"/>
      </w:pPr>
    </w:p>
    <w:p w14:paraId="39751B77" w14:textId="77777777" w:rsidR="005503D4" w:rsidRDefault="00BC2DB5">
      <w:pPr>
        <w:spacing w:line="360" w:lineRule="auto"/>
        <w:jc w:val="both"/>
      </w:pPr>
      <w:r>
        <w:rPr>
          <w:b/>
          <w:bCs/>
        </w:rPr>
        <w:t>Nome</w:t>
      </w:r>
      <w:r>
        <w:t>: Thomás, 25 anos</w:t>
      </w:r>
    </w:p>
    <w:p w14:paraId="5CAB7FA4" w14:textId="77777777" w:rsidR="005503D4" w:rsidRDefault="00BC2DB5">
      <w:pPr>
        <w:spacing w:line="360" w:lineRule="auto"/>
        <w:jc w:val="both"/>
      </w:pPr>
      <w:r>
        <w:rPr>
          <w:b/>
          <w:bCs/>
        </w:rPr>
        <w:t>Descrição</w:t>
      </w:r>
      <w:r>
        <w:t>:</w:t>
      </w:r>
    </w:p>
    <w:p w14:paraId="3A4CA77F" w14:textId="77777777" w:rsidR="005503D4" w:rsidRDefault="00BC2DB5">
      <w:pPr>
        <w:spacing w:line="360" w:lineRule="auto"/>
        <w:jc w:val="both"/>
      </w:pPr>
      <w:r>
        <w:t xml:space="preserve">Thomás é um jovem que mora em São Roque e estuda em uma faculdade em São Paulo. Ele tem uma vida bem agitada, pois de manhã ele tem aulas na faculdade e a tarde estagia na clínica veterinária da faculdade. Thomás está </w:t>
      </w:r>
      <w:r>
        <w:t>quase se formando e adora fazer algum programa de fim de semana com os amigos.</w:t>
      </w:r>
    </w:p>
    <w:p w14:paraId="29C282B6" w14:textId="77777777" w:rsidR="005503D4" w:rsidRDefault="00BC2DB5">
      <w:pPr>
        <w:spacing w:line="360" w:lineRule="auto"/>
        <w:jc w:val="both"/>
      </w:pPr>
      <w:r>
        <w:t>Thomás gosta muito da cidade em que nasceu e sempre faz propaganda para os amigos conhecerem.</w:t>
      </w:r>
    </w:p>
    <w:p w14:paraId="261D5636" w14:textId="77777777" w:rsidR="005503D4" w:rsidRDefault="00BC2DB5">
      <w:pPr>
        <w:spacing w:line="360" w:lineRule="auto"/>
        <w:jc w:val="both"/>
      </w:pPr>
      <w:r>
        <w:t>O que o incomoda é não conseguir mostrar aos amigos o que a cidade oferece de forma</w:t>
      </w:r>
      <w:r>
        <w:t xml:space="preserve"> centralizada. Ele se irrita em ter que ficar entrando em vários sites diferentes.</w:t>
      </w:r>
    </w:p>
    <w:p w14:paraId="4E812424" w14:textId="77777777" w:rsidR="005503D4" w:rsidRDefault="005503D4">
      <w:pPr>
        <w:spacing w:line="360" w:lineRule="auto"/>
        <w:jc w:val="both"/>
      </w:pPr>
    </w:p>
    <w:p w14:paraId="4B5460B4" w14:textId="77777777" w:rsidR="005503D4" w:rsidRDefault="00BC2DB5">
      <w:pPr>
        <w:spacing w:line="360" w:lineRule="auto"/>
        <w:jc w:val="both"/>
      </w:pPr>
      <w:r>
        <w:rPr>
          <w:b/>
          <w:bCs/>
        </w:rPr>
        <w:t>Nome</w:t>
      </w:r>
      <w:r>
        <w:t>: Rômulo. 68 anos</w:t>
      </w:r>
    </w:p>
    <w:p w14:paraId="7F0EBB3E" w14:textId="77777777" w:rsidR="005503D4" w:rsidRDefault="00BC2DB5">
      <w:pPr>
        <w:spacing w:line="360" w:lineRule="auto"/>
        <w:jc w:val="both"/>
      </w:pPr>
      <w:r>
        <w:rPr>
          <w:b/>
          <w:bCs/>
        </w:rPr>
        <w:t>Descrição</w:t>
      </w:r>
      <w:r>
        <w:t>:</w:t>
      </w:r>
    </w:p>
    <w:p w14:paraId="73324244" w14:textId="77777777" w:rsidR="005503D4" w:rsidRDefault="00BC2DB5">
      <w:pPr>
        <w:spacing w:line="360" w:lineRule="auto"/>
        <w:jc w:val="both"/>
      </w:pPr>
      <w:r>
        <w:t>Rômulo é um senhor aposentado. Toda sua vida, Rômulo trabalhou em Bancos.</w:t>
      </w:r>
    </w:p>
    <w:p w14:paraId="6A251792" w14:textId="77777777" w:rsidR="005503D4" w:rsidRDefault="00BC2DB5">
      <w:pPr>
        <w:spacing w:line="360" w:lineRule="auto"/>
        <w:jc w:val="both"/>
      </w:pPr>
      <w:r>
        <w:t xml:space="preserve">Ele quer se mudar para uma casa em uma cidade </w:t>
      </w:r>
      <w:r>
        <w:t>tranquila, mas que não seja longe da capital, onde seus filhos moram. E gostaria que a cidade em que fosse morar tivesse toda a infraestrutura. Rômulo não gosta muito de cozinhar, então em alguns dias da semana ele come em restaurantes.</w:t>
      </w:r>
    </w:p>
    <w:p w14:paraId="2C063965" w14:textId="77777777" w:rsidR="005503D4" w:rsidRDefault="00BC2DB5">
      <w:pPr>
        <w:spacing w:line="360" w:lineRule="auto"/>
        <w:jc w:val="both"/>
      </w:pPr>
      <w:r>
        <w:t>Rômulo é muito inde</w:t>
      </w:r>
      <w:r>
        <w:t xml:space="preserve">pendente e faz tudo sozinho. Mas ele tem um pouco de dificuldade de utilizar as novas tecnologias emergentes. Para ele, os serviços precisam ser simples, intuitivos e eficientes. </w:t>
      </w:r>
    </w:p>
    <w:p w14:paraId="05D4AD1D" w14:textId="77777777" w:rsidR="005503D4" w:rsidRDefault="005503D4">
      <w:pPr>
        <w:spacing w:line="360" w:lineRule="auto"/>
        <w:jc w:val="both"/>
      </w:pPr>
    </w:p>
    <w:p w14:paraId="4B01E7B5" w14:textId="77777777" w:rsidR="005503D4" w:rsidRDefault="00BC2DB5">
      <w:pPr>
        <w:spacing w:line="360" w:lineRule="auto"/>
        <w:jc w:val="both"/>
      </w:pPr>
      <w:r>
        <w:rPr>
          <w:b/>
          <w:bCs/>
        </w:rPr>
        <w:lastRenderedPageBreak/>
        <w:t>Nome</w:t>
      </w:r>
      <w:r>
        <w:t>: Tânia, 17 anos</w:t>
      </w:r>
    </w:p>
    <w:p w14:paraId="2322F11C" w14:textId="77777777" w:rsidR="005503D4" w:rsidRDefault="00BC2DB5">
      <w:pPr>
        <w:spacing w:line="360" w:lineRule="auto"/>
        <w:jc w:val="both"/>
      </w:pPr>
      <w:r>
        <w:rPr>
          <w:b/>
          <w:bCs/>
        </w:rPr>
        <w:t>Descrição</w:t>
      </w:r>
      <w:r>
        <w:t>:</w:t>
      </w:r>
    </w:p>
    <w:p w14:paraId="0E88774C" w14:textId="77777777" w:rsidR="005503D4" w:rsidRDefault="00BC2DB5">
      <w:pPr>
        <w:spacing w:line="360" w:lineRule="auto"/>
        <w:jc w:val="both"/>
      </w:pPr>
      <w:r>
        <w:t>Tânia é uma adolescente moradora de São Roq</w:t>
      </w:r>
      <w:r>
        <w:t>ue. Atualmente ela cursa o Ensino Médio e gosta muito de sair com os amigos da sua sala. Tânia não é uma garota que gosta de ficar em casa, o que deixa seus pais um tanto preocupados. Ela participa do programa ‘Jovem Aprendiz’, então o dinheiro que recebe,</w:t>
      </w:r>
      <w:r>
        <w:t xml:space="preserve"> gasta saindo com os amigos, indo a restaurantes, cinema, festas e eventos.</w:t>
      </w:r>
    </w:p>
    <w:p w14:paraId="245553F6" w14:textId="77777777" w:rsidR="005503D4" w:rsidRDefault="00BC2DB5">
      <w:pPr>
        <w:spacing w:line="360" w:lineRule="auto"/>
        <w:jc w:val="both"/>
      </w:pPr>
      <w:r>
        <w:t>O que a incomoda é o fato de ser esquecida, então ela nunca lembra as datas quando há eventos na cidade.</w:t>
      </w:r>
    </w:p>
    <w:p w14:paraId="7882C46E" w14:textId="77777777" w:rsidR="005503D4" w:rsidRDefault="005503D4">
      <w:pPr>
        <w:spacing w:line="360" w:lineRule="auto"/>
        <w:jc w:val="both"/>
      </w:pPr>
    </w:p>
    <w:p w14:paraId="4BB6956A" w14:textId="77777777" w:rsidR="005503D4" w:rsidRDefault="00BC2DB5">
      <w:pPr>
        <w:pStyle w:val="Ttulo2"/>
      </w:pPr>
      <w:bookmarkStart w:id="62" w:name="__RefHeading___Toc1087_1042333826"/>
      <w:bookmarkEnd w:id="62"/>
      <w:r>
        <w:t>3.8 Fluxo de navegação e interação</w:t>
      </w:r>
    </w:p>
    <w:p w14:paraId="368EDB40" w14:textId="77777777" w:rsidR="005503D4" w:rsidRDefault="005503D4">
      <w:pPr>
        <w:rPr>
          <w:b/>
          <w:bCs/>
        </w:rPr>
      </w:pPr>
    </w:p>
    <w:p w14:paraId="217DF4A1" w14:textId="77777777" w:rsidR="005503D4" w:rsidRDefault="00BC2DB5">
      <w:pPr>
        <w:pStyle w:val="Ttulo3"/>
        <w:numPr>
          <w:ilvl w:val="2"/>
          <w:numId w:val="6"/>
        </w:numPr>
        <w:ind w:left="1224" w:hanging="504"/>
        <w:rPr>
          <w:rFonts w:ascii="Arial" w:hAnsi="Arial"/>
          <w:szCs w:val="24"/>
        </w:rPr>
      </w:pPr>
      <w:bookmarkStart w:id="63" w:name="__RefHeading___Toc1089_1042333826"/>
      <w:bookmarkEnd w:id="63"/>
      <w:r>
        <w:rPr>
          <w:rFonts w:ascii="Arial" w:hAnsi="Arial"/>
          <w:szCs w:val="24"/>
        </w:rPr>
        <w:t>3.8.1 Visão geral</w:t>
      </w:r>
    </w:p>
    <w:p w14:paraId="781E77D0" w14:textId="77777777" w:rsidR="005503D4" w:rsidRDefault="00BC2DB5">
      <w:pPr>
        <w:rPr>
          <w:rStyle w:val="LinkdaInternet"/>
        </w:rPr>
      </w:pPr>
      <w:hyperlink r:id="rId20">
        <w:r>
          <w:rPr>
            <w:rStyle w:val="LinkdaInternet"/>
          </w:rPr>
          <w:t>https://whimsical.com/fluxo-de-navegacao-FWsFgAmPSvzNjFTek3juid</w:t>
        </w:r>
      </w:hyperlink>
    </w:p>
    <w:p w14:paraId="43E750A9" w14:textId="77777777" w:rsidR="005503D4" w:rsidRDefault="00BC2DB5">
      <w:pPr>
        <w:rPr>
          <w:rStyle w:val="LinkdaInternet"/>
        </w:rPr>
      </w:pPr>
      <w:hyperlink r:id="rId21">
        <w:r>
          <w:rPr>
            <w:rStyle w:val="LinkdaInternet"/>
          </w:rPr>
          <w:t>https://whimsical.com/fluxo-de-navegacao-FWsFg</w:t>
        </w:r>
        <w:r>
          <w:rPr>
            <w:rStyle w:val="LinkdaInternet"/>
          </w:rPr>
          <w:t>AmPSvzNjFTek3juid</w:t>
        </w:r>
      </w:hyperlink>
    </w:p>
    <w:p w14:paraId="1C0E4507" w14:textId="77777777" w:rsidR="005503D4" w:rsidRDefault="00BC2DB5">
      <w:hyperlink r:id="rId22">
        <w:bookmarkStart w:id="64" w:name="__RefHeading___Toc1091_1042333826"/>
        <w:bookmarkEnd w:id="64"/>
        <w:r>
          <w:rPr>
            <w:noProof/>
          </w:rPr>
          <w:drawing>
            <wp:anchor distT="0" distB="0" distL="0" distR="0" simplePos="0" relativeHeight="5" behindDoc="0" locked="0" layoutInCell="1" allowOverlap="1" wp14:anchorId="3E7A72E7" wp14:editId="7A96DC95">
              <wp:simplePos x="0" y="0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5865495" cy="2903220"/>
              <wp:effectExtent l="0" t="0" r="0" b="0"/>
              <wp:wrapSquare wrapText="largest"/>
              <wp:docPr id="9" name="Figura3" descr="Interface gráfica do usuário, Aplicativo&#10;&#10;Descrição gerada automaticament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Figura3" descr="Interface gráfica do usuário, Aplicativo&#10;&#10;Descrição gerada automaticamente"/>
                      <pic:cNvPicPr>
                        <a:picLocks noChangeAspect="1" noChangeArrowheads="1"/>
                      </pic:cNvPicPr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865495" cy="2903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  <w:r>
          <w:rPr>
            <w:rStyle w:val="LinkdaInternet"/>
            <w:color w:val="000000"/>
            <w:sz w:val="18"/>
            <w:szCs w:val="18"/>
          </w:rPr>
          <w:t>https://whimsical.com/fluxo-de-navegacao-FWsFgAmPSvzNjFTek3juid</w:t>
        </w:r>
      </w:hyperlink>
    </w:p>
    <w:p w14:paraId="6A7AEB04" w14:textId="77777777" w:rsidR="005503D4" w:rsidRDefault="005503D4">
      <w:pPr>
        <w:pStyle w:val="Corpodetexto"/>
        <w:rPr>
          <w:rFonts w:eastAsia="Noto Sans CJK SC" w:cs="Lohit Devanagari"/>
          <w:b/>
          <w:bCs/>
        </w:rPr>
      </w:pPr>
    </w:p>
    <w:p w14:paraId="0896F19E" w14:textId="77777777" w:rsidR="005503D4" w:rsidRDefault="00BC2DB5">
      <w:pPr>
        <w:pStyle w:val="Ttulo2"/>
      </w:pPr>
      <w:bookmarkStart w:id="65" w:name="__RefHeading___Toc1093_1042333826"/>
      <w:bookmarkEnd w:id="65"/>
      <w:r>
        <w:t>3.9 Desenvolvimento de mockups comentados</w:t>
      </w:r>
    </w:p>
    <w:p w14:paraId="21BFE2DD" w14:textId="77777777" w:rsidR="005503D4" w:rsidRDefault="005503D4"/>
    <w:p w14:paraId="596EEF0E" w14:textId="0675F80F" w:rsidR="005503D4" w:rsidRDefault="00BC2DB5">
      <w:pPr>
        <w:spacing w:line="360" w:lineRule="auto"/>
        <w:jc w:val="both"/>
      </w:pPr>
      <w:r>
        <w:rPr>
          <w:color w:val="000000"/>
        </w:rPr>
        <w:t xml:space="preserve">Os </w:t>
      </w:r>
      <w:r>
        <w:rPr>
          <w:rStyle w:val="nfaseforte"/>
          <w:i/>
          <w:iCs/>
          <w:color w:val="000000"/>
        </w:rPr>
        <w:t>mockups</w:t>
      </w:r>
      <w:r>
        <w:rPr>
          <w:rStyle w:val="nfaseforte"/>
          <w:color w:val="000000"/>
        </w:rPr>
        <w:t xml:space="preserve"> </w:t>
      </w:r>
      <w:r>
        <w:rPr>
          <w:color w:val="000000"/>
        </w:rPr>
        <w:t>são layout das telas finais, ou mui</w:t>
      </w:r>
      <w:r>
        <w:rPr>
          <w:color w:val="000000"/>
        </w:rPr>
        <w:t xml:space="preserve">to próximo destes, da interface gráfica. Basicamente serve de mapa para a implementação </w:t>
      </w:r>
      <w:del w:id="66" w:author="ALLAN TRINDADE" w:date="2022-05-23T11:46:00Z">
        <w:r w:rsidDel="00F47B8C">
          <w:rPr>
            <w:color w:val="000000"/>
          </w:rPr>
          <w:delText>da mesma</w:delText>
        </w:r>
      </w:del>
      <w:ins w:id="67" w:author="ALLAN TRINDADE" w:date="2022-05-23T11:46:00Z">
        <w:r w:rsidR="00F47B8C">
          <w:rPr>
            <w:color w:val="000000"/>
          </w:rPr>
          <w:t>dela</w:t>
        </w:r>
      </w:ins>
      <w:r>
        <w:rPr>
          <w:color w:val="000000"/>
        </w:rPr>
        <w:t xml:space="preserve">, com exemplos das telas, </w:t>
      </w:r>
      <w:r>
        <w:rPr>
          <w:color w:val="000000"/>
        </w:rPr>
        <w:lastRenderedPageBreak/>
        <w:t xml:space="preserve">componentes e estilos já finalizados. Os mockups são bem mais trabalhados que os </w:t>
      </w:r>
      <w:r>
        <w:rPr>
          <w:rStyle w:val="nfase"/>
          <w:color w:val="000000"/>
        </w:rPr>
        <w:t xml:space="preserve">wireframes </w:t>
      </w:r>
      <w:r>
        <w:rPr>
          <w:color w:val="000000"/>
        </w:rPr>
        <w:t xml:space="preserve">e raramente possuem indicadores </w:t>
      </w:r>
      <w:r>
        <w:rPr>
          <w:color w:val="000000"/>
        </w:rPr>
        <w:t>internos, para não atrapalhar a compreensão da Interface Gráfica do Usuário.</w:t>
      </w:r>
    </w:p>
    <w:p w14:paraId="0FD5E3D3" w14:textId="77777777" w:rsidR="005503D4" w:rsidRDefault="005503D4">
      <w:pPr>
        <w:spacing w:line="360" w:lineRule="auto"/>
        <w:jc w:val="both"/>
      </w:pPr>
    </w:p>
    <w:p w14:paraId="1B91D32C" w14:textId="77777777" w:rsidR="005503D4" w:rsidRDefault="00BC2DB5">
      <w:pPr>
        <w:pStyle w:val="Ttulo2"/>
      </w:pPr>
      <w:bookmarkStart w:id="68" w:name="__RefHeading___Toc1553_1042333826"/>
      <w:bookmarkEnd w:id="68"/>
      <w:r>
        <w:t>3.10 Mockups</w:t>
      </w:r>
    </w:p>
    <w:p w14:paraId="445EF755" w14:textId="77777777" w:rsidR="005503D4" w:rsidRDefault="005503D4"/>
    <w:p w14:paraId="0A434223" w14:textId="77777777" w:rsidR="005503D4" w:rsidRDefault="005503D4"/>
    <w:p w14:paraId="514CEC6A" w14:textId="77777777" w:rsidR="005503D4" w:rsidRDefault="005503D4"/>
    <w:p w14:paraId="0F168517" w14:textId="77777777" w:rsidR="005503D4" w:rsidRDefault="005503D4"/>
    <w:p w14:paraId="6DFC6A04" w14:textId="77777777" w:rsidR="005503D4" w:rsidRDefault="005503D4"/>
    <w:p w14:paraId="077C112B" w14:textId="77777777" w:rsidR="005503D4" w:rsidRDefault="005503D4"/>
    <w:p w14:paraId="3DAB5FE2" w14:textId="77777777" w:rsidR="005503D4" w:rsidRDefault="00BC2DB5">
      <w:r>
        <w:rPr>
          <w:noProof/>
        </w:rPr>
        <w:lastRenderedPageBreak/>
        <w:drawing>
          <wp:anchor distT="0" distB="0" distL="0" distR="0" simplePos="0" relativeHeight="6" behindDoc="0" locked="0" layoutInCell="1" allowOverlap="1" wp14:anchorId="08994A13" wp14:editId="7BBB7DCF">
            <wp:simplePos x="0" y="0"/>
            <wp:positionH relativeFrom="column">
              <wp:posOffset>76835</wp:posOffset>
            </wp:positionH>
            <wp:positionV relativeFrom="paragraph">
              <wp:posOffset>635</wp:posOffset>
            </wp:positionV>
            <wp:extent cx="5408295" cy="8002270"/>
            <wp:effectExtent l="0" t="0" r="0" b="0"/>
            <wp:wrapSquare wrapText="largest"/>
            <wp:docPr id="10" name="Figura4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4" descr="Calend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800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A42F5" w14:textId="77777777" w:rsidR="005503D4" w:rsidRDefault="005503D4"/>
    <w:p w14:paraId="3D379363" w14:textId="77777777" w:rsidR="005503D4" w:rsidRDefault="00BC2DB5">
      <w:pPr>
        <w:rPr>
          <w:sz w:val="18"/>
          <w:szCs w:val="18"/>
        </w:rPr>
      </w:pPr>
      <w:r>
        <w:rPr>
          <w:sz w:val="18"/>
          <w:szCs w:val="18"/>
        </w:rPr>
        <w:t>https://www.figma.com/file/Z5WLOCehcmznBGaA8lihvu/TC---S%C3%A3o-Roque-e-voc%C3%AA-team-library?node-id=0%3A1</w:t>
      </w:r>
    </w:p>
    <w:p w14:paraId="181E037A" w14:textId="77777777" w:rsidR="005503D4" w:rsidRDefault="00BC2DB5">
      <w:pPr>
        <w:pStyle w:val="Ttulo2"/>
        <w:rPr>
          <w:szCs w:val="24"/>
        </w:rPr>
      </w:pPr>
      <w:bookmarkStart w:id="69" w:name="__RefHeading___Toc1563_1042333826"/>
      <w:bookmarkEnd w:id="69"/>
      <w:r>
        <w:rPr>
          <w:szCs w:val="24"/>
        </w:rPr>
        <w:lastRenderedPageBreak/>
        <w:t>3.11 Listagem das funcionalidades</w:t>
      </w:r>
    </w:p>
    <w:p w14:paraId="52780FE0" w14:textId="77777777" w:rsidR="005503D4" w:rsidRDefault="00BC2DB5">
      <w:pPr>
        <w:pStyle w:val="Ttulo3"/>
        <w:numPr>
          <w:ilvl w:val="2"/>
          <w:numId w:val="5"/>
        </w:numPr>
        <w:rPr>
          <w:rFonts w:ascii="Arial" w:hAnsi="Arial"/>
          <w:szCs w:val="24"/>
        </w:rPr>
      </w:pPr>
      <w:bookmarkStart w:id="70" w:name="__RefHeading___Toc1567_1042333826"/>
      <w:bookmarkEnd w:id="70"/>
      <w:r>
        <w:rPr>
          <w:rFonts w:ascii="Arial" w:hAnsi="Arial"/>
          <w:szCs w:val="24"/>
        </w:rPr>
        <w:t>3.11.1 Funções básicas</w:t>
      </w:r>
    </w:p>
    <w:p w14:paraId="6305D2D3" w14:textId="77777777" w:rsidR="005503D4" w:rsidRDefault="00BC2DB5">
      <w:pPr>
        <w:spacing w:line="360" w:lineRule="auto"/>
      </w:pPr>
      <w:r>
        <w:t>Cadastro, login, redefinir senha, conteúdo para apreciação, filtros de pesquisa, comentári</w:t>
      </w:r>
      <w:r>
        <w:t>os, avaliações, rotas e serviços de utilidades em geral.</w:t>
      </w:r>
    </w:p>
    <w:p w14:paraId="7175C94F" w14:textId="77777777" w:rsidR="005503D4" w:rsidRDefault="00BC2DB5">
      <w:pPr>
        <w:pStyle w:val="Ttulo3"/>
        <w:numPr>
          <w:ilvl w:val="2"/>
          <w:numId w:val="5"/>
        </w:numPr>
        <w:spacing w:line="360" w:lineRule="auto"/>
        <w:ind w:hanging="35"/>
      </w:pPr>
      <w:bookmarkStart w:id="71" w:name="__RefHeading___Toc1569_1042333826"/>
      <w:bookmarkEnd w:id="71"/>
      <w:r>
        <w:rPr>
          <w:rFonts w:ascii="Arial" w:hAnsi="Arial"/>
          <w:szCs w:val="24"/>
        </w:rPr>
        <w:t>3.11.2 Responsabilidade do usuário</w:t>
      </w:r>
    </w:p>
    <w:p w14:paraId="4EB8C1AD" w14:textId="77777777" w:rsidR="005503D4" w:rsidRDefault="00BC2DB5">
      <w:pPr>
        <w:numPr>
          <w:ilvl w:val="0"/>
          <w:numId w:val="9"/>
        </w:numPr>
        <w:spacing w:after="160" w:line="360" w:lineRule="auto"/>
      </w:pPr>
      <w:r>
        <w:t>Cadastro → Somente será necessitário se quiser avaliar ou comentar</w:t>
      </w:r>
    </w:p>
    <w:p w14:paraId="20EAEBEE" w14:textId="77777777" w:rsidR="005503D4" w:rsidRDefault="00BC2DB5">
      <w:pPr>
        <w:numPr>
          <w:ilvl w:val="0"/>
          <w:numId w:val="9"/>
        </w:numPr>
        <w:spacing w:after="160" w:line="360" w:lineRule="auto"/>
      </w:pPr>
      <w:r>
        <w:t>Avaliação → Muito importante pois serve de referência para novos usuários.</w:t>
      </w:r>
    </w:p>
    <w:p w14:paraId="6F69DA62" w14:textId="77777777" w:rsidR="005503D4" w:rsidRDefault="00BC2DB5">
      <w:pPr>
        <w:numPr>
          <w:ilvl w:val="0"/>
          <w:numId w:val="9"/>
        </w:numPr>
        <w:spacing w:after="160" w:line="360" w:lineRule="auto"/>
      </w:pPr>
      <w:r>
        <w:t>Comentários → Devem se</w:t>
      </w:r>
      <w:r>
        <w:t>r sucintos e responsáveis para auxiliar nas melhorias dos locais.</w:t>
      </w:r>
    </w:p>
    <w:p w14:paraId="4AEBC209" w14:textId="77777777" w:rsidR="005503D4" w:rsidRDefault="00BC2DB5">
      <w:pPr>
        <w:pStyle w:val="Ttulo3"/>
        <w:numPr>
          <w:ilvl w:val="2"/>
          <w:numId w:val="5"/>
        </w:numPr>
        <w:spacing w:line="360" w:lineRule="auto"/>
        <w:ind w:left="284" w:hanging="360"/>
      </w:pPr>
      <w:bookmarkStart w:id="72" w:name="__RefHeading___Toc1571_1042333826"/>
      <w:bookmarkEnd w:id="72"/>
      <w:r>
        <w:rPr>
          <w:rFonts w:ascii="Arial" w:hAnsi="Arial"/>
          <w:szCs w:val="24"/>
        </w:rPr>
        <w:t>3.11.3 Responsabilidade do sistema</w:t>
      </w:r>
    </w:p>
    <w:p w14:paraId="517FA46B" w14:textId="77777777" w:rsidR="005503D4" w:rsidRDefault="00BC2DB5">
      <w:pPr>
        <w:numPr>
          <w:ilvl w:val="0"/>
          <w:numId w:val="10"/>
        </w:numPr>
        <w:spacing w:after="160" w:line="360" w:lineRule="auto"/>
      </w:pPr>
      <w:r>
        <w:t>Avaliar Comentário → O sistema deve levar comentário de melhorias para os responsáveis do negócio.</w:t>
      </w:r>
    </w:p>
    <w:p w14:paraId="28D36BD9" w14:textId="77777777" w:rsidR="005503D4" w:rsidRDefault="00BC2DB5">
      <w:pPr>
        <w:numPr>
          <w:ilvl w:val="0"/>
          <w:numId w:val="10"/>
        </w:numPr>
        <w:spacing w:after="160" w:line="360" w:lineRule="auto"/>
      </w:pPr>
      <w:r>
        <w:t xml:space="preserve">Conteúdo inicial → Será elaborado de acordo com eventos </w:t>
      </w:r>
      <w:r>
        <w:t>do mês e ranking de avaliação, estimulando a melhoria dos envolvidos</w:t>
      </w:r>
    </w:p>
    <w:p w14:paraId="51DD288A" w14:textId="77777777" w:rsidR="005503D4" w:rsidRDefault="00BC2DB5">
      <w:pPr>
        <w:numPr>
          <w:ilvl w:val="0"/>
          <w:numId w:val="10"/>
        </w:numPr>
        <w:spacing w:after="160" w:line="360" w:lineRule="auto"/>
      </w:pPr>
      <w:r>
        <w:t>Promoções → Promover descontos para clientes que avaliam e comentam através de parcerias com os envolvidos estimulando a fidelização do cliente.</w:t>
      </w:r>
    </w:p>
    <w:p w14:paraId="2C6925A1" w14:textId="77777777" w:rsidR="005503D4" w:rsidRDefault="00BC2DB5">
      <w:pPr>
        <w:pStyle w:val="Ttulo3"/>
        <w:numPr>
          <w:ilvl w:val="2"/>
          <w:numId w:val="5"/>
        </w:numPr>
        <w:spacing w:line="360" w:lineRule="auto"/>
        <w:ind w:left="284" w:hanging="360"/>
      </w:pPr>
      <w:bookmarkStart w:id="73" w:name="__RefHeading___Toc1573_1042333826"/>
      <w:bookmarkEnd w:id="73"/>
      <w:r>
        <w:rPr>
          <w:rFonts w:ascii="Arial" w:hAnsi="Arial"/>
          <w:szCs w:val="24"/>
        </w:rPr>
        <w:t>3.11.4 Conteúdo</w:t>
      </w:r>
    </w:p>
    <w:p w14:paraId="58D54FC1" w14:textId="77777777" w:rsidR="005503D4" w:rsidRDefault="00BC2DB5">
      <w:pPr>
        <w:numPr>
          <w:ilvl w:val="0"/>
          <w:numId w:val="11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cadastro reali</w:t>
      </w:r>
      <w:r>
        <w:rPr>
          <w:rFonts w:eastAsiaTheme="minorHAnsi" w:cstheme="minorBidi"/>
          <w:lang w:eastAsia="en-US"/>
        </w:rPr>
        <w:t>zado com sucesso</w:t>
      </w:r>
    </w:p>
    <w:p w14:paraId="0A6176C8" w14:textId="77777777" w:rsidR="005503D4" w:rsidRDefault="00BC2DB5">
      <w:pPr>
        <w:numPr>
          <w:ilvl w:val="0"/>
          <w:numId w:val="11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erro ao cadastrar usuário</w:t>
      </w:r>
    </w:p>
    <w:p w14:paraId="58169E10" w14:textId="77777777" w:rsidR="005503D4" w:rsidRDefault="00BC2DB5">
      <w:pPr>
        <w:numPr>
          <w:ilvl w:val="0"/>
          <w:numId w:val="11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erro genérica</w:t>
      </w:r>
    </w:p>
    <w:p w14:paraId="76BAA99F" w14:textId="77777777" w:rsidR="005503D4" w:rsidRDefault="00BC2DB5">
      <w:pPr>
        <w:numPr>
          <w:ilvl w:val="0"/>
          <w:numId w:val="11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instrução</w:t>
      </w:r>
    </w:p>
    <w:p w14:paraId="720A227C" w14:textId="77777777" w:rsidR="005503D4" w:rsidRDefault="00BC2DB5">
      <w:pPr>
        <w:numPr>
          <w:ilvl w:val="0"/>
          <w:numId w:val="11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alterações salvas</w:t>
      </w:r>
    </w:p>
    <w:p w14:paraId="09D9D447" w14:textId="77777777" w:rsidR="005503D4" w:rsidRDefault="00BC2DB5">
      <w:pPr>
        <w:numPr>
          <w:ilvl w:val="0"/>
          <w:numId w:val="11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comentário inserido com sucesso</w:t>
      </w:r>
    </w:p>
    <w:p w14:paraId="04B16A8F" w14:textId="77777777" w:rsidR="005503D4" w:rsidRDefault="00BC2DB5">
      <w:pPr>
        <w:numPr>
          <w:ilvl w:val="0"/>
          <w:numId w:val="11"/>
        </w:numPr>
        <w:spacing w:after="160" w:line="259" w:lineRule="auto"/>
      </w:pPr>
      <w:r>
        <w:rPr>
          <w:rFonts w:eastAsiaTheme="minorHAnsi" w:cstheme="minorBidi"/>
          <w:lang w:eastAsia="en-US"/>
        </w:rPr>
        <w:t>Mensagem de erro ao inserido comentário</w:t>
      </w:r>
    </w:p>
    <w:p w14:paraId="25519D5C" w14:textId="77777777" w:rsidR="005503D4" w:rsidRDefault="00BC2DB5">
      <w:pPr>
        <w:pStyle w:val="Ttulo3"/>
        <w:numPr>
          <w:ilvl w:val="2"/>
          <w:numId w:val="5"/>
        </w:numPr>
        <w:spacing w:line="360" w:lineRule="auto"/>
        <w:ind w:left="284" w:hanging="360"/>
      </w:pPr>
      <w:bookmarkStart w:id="74" w:name="__RefHeading___Toc1575_1042333826"/>
      <w:bookmarkEnd w:id="74"/>
      <w:r>
        <w:rPr>
          <w:rFonts w:ascii="Arial" w:eastAsiaTheme="minorHAnsi" w:hAnsi="Arial" w:cstheme="minorBidi"/>
          <w:color w:val="auto"/>
          <w:szCs w:val="24"/>
          <w:lang w:eastAsia="en-US"/>
        </w:rPr>
        <w:lastRenderedPageBreak/>
        <w:t>3.11.5 Interface</w:t>
      </w:r>
    </w:p>
    <w:p w14:paraId="470E88BF" w14:textId="77777777" w:rsidR="005503D4" w:rsidRDefault="00BC2DB5">
      <w:pPr>
        <w:pStyle w:val="Corpodetexto"/>
        <w:spacing w:line="360" w:lineRule="auto"/>
      </w:pPr>
      <w:r>
        <w:rPr>
          <w:rFonts w:eastAsiaTheme="minorHAnsi" w:cstheme="minorBidi"/>
          <w:b/>
          <w:bCs/>
          <w:lang w:eastAsia="en-US"/>
        </w:rPr>
        <w:t xml:space="preserve">Navegação principal: </w:t>
      </w:r>
      <w:r>
        <w:rPr>
          <w:rFonts w:eastAsiaTheme="minorHAnsi" w:cstheme="minorBidi"/>
          <w:lang w:eastAsia="en-US"/>
        </w:rPr>
        <w:t>Pontos turísticos, Gastronomia, Hospedagem, Eventos, serviços e barra de pesquisa.</w:t>
      </w:r>
    </w:p>
    <w:p w14:paraId="13A0D551" w14:textId="77777777" w:rsidR="005503D4" w:rsidRDefault="00BC2DB5">
      <w:pPr>
        <w:pStyle w:val="Corpodetexto"/>
        <w:spacing w:line="360" w:lineRule="auto"/>
      </w:pPr>
      <w:r>
        <w:rPr>
          <w:rFonts w:eastAsiaTheme="minorHAnsi" w:cstheme="minorBidi"/>
          <w:b/>
          <w:bCs/>
          <w:lang w:eastAsia="en-US"/>
        </w:rPr>
        <w:t xml:space="preserve">Filtros de navegação: </w:t>
      </w:r>
      <w:r>
        <w:rPr>
          <w:rFonts w:eastAsiaTheme="minorHAnsi" w:cstheme="minorBidi"/>
          <w:lang w:eastAsia="en-US"/>
        </w:rPr>
        <w:t>Avaliações, preços, distância e mais procurados.</w:t>
      </w:r>
    </w:p>
    <w:p w14:paraId="1C24344F" w14:textId="77777777" w:rsidR="005503D4" w:rsidRDefault="00BC2DB5">
      <w:pPr>
        <w:pStyle w:val="Corpodetexto"/>
        <w:spacing w:line="360" w:lineRule="auto"/>
      </w:pPr>
      <w:r>
        <w:rPr>
          <w:rFonts w:eastAsiaTheme="minorHAnsi" w:cstheme="minorBidi"/>
          <w:b/>
          <w:bCs/>
          <w:lang w:eastAsia="en-US"/>
        </w:rPr>
        <w:t xml:space="preserve">Botões: </w:t>
      </w:r>
      <w:r>
        <w:rPr>
          <w:rFonts w:eastAsiaTheme="minorHAnsi" w:cstheme="minorBidi"/>
          <w:lang w:eastAsia="en-US"/>
        </w:rPr>
        <w:t xml:space="preserve">Login, entrar, cadastrar, filtrar, voltar, avaliar, salvar, enviar, sair </w:t>
      </w:r>
      <w:r>
        <w:rPr>
          <w:rFonts w:eastAsiaTheme="minorHAnsi" w:cstheme="minorBidi"/>
          <w:lang w:eastAsia="en-US"/>
        </w:rPr>
        <w:t>da conta e deletar conta.</w:t>
      </w:r>
    </w:p>
    <w:p w14:paraId="33F770CC" w14:textId="77777777" w:rsidR="005503D4" w:rsidRDefault="00BC2DB5">
      <w:pPr>
        <w:pStyle w:val="Ttulo2"/>
        <w:spacing w:line="360" w:lineRule="auto"/>
      </w:pPr>
      <w:bookmarkStart w:id="75" w:name="__RefHeading___Toc1577_1042333826"/>
      <w:bookmarkEnd w:id="75"/>
      <w:r>
        <w:t>3.12 Diagrama de caso de uso</w:t>
      </w:r>
    </w:p>
    <w:p w14:paraId="36AF217E" w14:textId="77777777" w:rsidR="005503D4" w:rsidRDefault="005503D4">
      <w:pPr>
        <w:spacing w:line="360" w:lineRule="auto"/>
        <w:rPr>
          <w:b/>
          <w:bCs/>
        </w:rPr>
      </w:pPr>
    </w:p>
    <w:p w14:paraId="77A4C160" w14:textId="77777777" w:rsidR="005503D4" w:rsidRDefault="005503D4">
      <w:pPr>
        <w:rPr>
          <w:b/>
          <w:bCs/>
        </w:rPr>
      </w:pPr>
    </w:p>
    <w:p w14:paraId="069B8194" w14:textId="77777777" w:rsidR="005503D4" w:rsidRDefault="00BC2DB5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7" behindDoc="0" locked="0" layoutInCell="1" allowOverlap="1" wp14:anchorId="62D67644" wp14:editId="588409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4548505"/>
            <wp:effectExtent l="0" t="0" r="0" b="0"/>
            <wp:wrapSquare wrapText="largest"/>
            <wp:docPr id="11" name="Figura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6CE6E" w14:textId="77777777" w:rsidR="005503D4" w:rsidRDefault="005503D4">
      <w:pPr>
        <w:rPr>
          <w:b/>
          <w:bCs/>
        </w:rPr>
      </w:pPr>
    </w:p>
    <w:p w14:paraId="63EA0642" w14:textId="77777777" w:rsidR="005503D4" w:rsidRDefault="005503D4">
      <w:pPr>
        <w:pStyle w:val="Ttulo2"/>
        <w:rPr>
          <w:bCs w:val="0"/>
        </w:rPr>
      </w:pPr>
    </w:p>
    <w:p w14:paraId="23FF09F0" w14:textId="77777777" w:rsidR="005503D4" w:rsidRDefault="005503D4">
      <w:pPr>
        <w:rPr>
          <w:b/>
          <w:bCs/>
        </w:rPr>
      </w:pPr>
    </w:p>
    <w:p w14:paraId="0A2D0E9D" w14:textId="77777777" w:rsidR="005503D4" w:rsidRDefault="005503D4">
      <w:pPr>
        <w:rPr>
          <w:b/>
          <w:bCs/>
        </w:rPr>
      </w:pPr>
    </w:p>
    <w:p w14:paraId="7D964904" w14:textId="77777777" w:rsidR="005503D4" w:rsidRDefault="005503D4">
      <w:pPr>
        <w:rPr>
          <w:b/>
          <w:bCs/>
        </w:rPr>
      </w:pPr>
    </w:p>
    <w:p w14:paraId="097C1033" w14:textId="77777777" w:rsidR="005503D4" w:rsidRDefault="00BC2DB5">
      <w:pPr>
        <w:pStyle w:val="Ttulo2"/>
        <w:rPr>
          <w:bCs w:val="0"/>
        </w:rPr>
      </w:pPr>
      <w:bookmarkStart w:id="76" w:name="__RefHeading___Toc1629_1042333826"/>
      <w:bookmarkEnd w:id="76"/>
      <w:r>
        <w:lastRenderedPageBreak/>
        <w:t>3.13 Diagrama de atividade – Login</w:t>
      </w:r>
    </w:p>
    <w:p w14:paraId="77861DCF" w14:textId="77777777" w:rsidR="005503D4" w:rsidRDefault="005503D4">
      <w:pPr>
        <w:rPr>
          <w:b/>
          <w:bCs/>
        </w:rPr>
      </w:pPr>
    </w:p>
    <w:p w14:paraId="6F32919F" w14:textId="77777777" w:rsidR="005503D4" w:rsidRDefault="005503D4">
      <w:pPr>
        <w:rPr>
          <w:b/>
          <w:bCs/>
        </w:rPr>
      </w:pPr>
    </w:p>
    <w:p w14:paraId="020971AF" w14:textId="77777777" w:rsidR="005503D4" w:rsidRDefault="00BC2DB5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8" behindDoc="0" locked="0" layoutInCell="1" allowOverlap="1" wp14:anchorId="5C6DB543" wp14:editId="77CFC0E6">
            <wp:simplePos x="0" y="0"/>
            <wp:positionH relativeFrom="column">
              <wp:posOffset>-123825</wp:posOffset>
            </wp:positionH>
            <wp:positionV relativeFrom="paragraph">
              <wp:posOffset>635</wp:posOffset>
            </wp:positionV>
            <wp:extent cx="5760085" cy="7312025"/>
            <wp:effectExtent l="0" t="0" r="0" b="0"/>
            <wp:wrapSquare wrapText="largest"/>
            <wp:docPr id="12" name="Figura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AEFDC" w14:textId="77777777" w:rsidR="005503D4" w:rsidRDefault="005503D4">
      <w:pPr>
        <w:pStyle w:val="Ttulo2"/>
        <w:rPr>
          <w:bCs w:val="0"/>
        </w:rPr>
      </w:pPr>
    </w:p>
    <w:p w14:paraId="1EB0A7FD" w14:textId="77777777" w:rsidR="005503D4" w:rsidRDefault="00BC2DB5">
      <w:pPr>
        <w:pStyle w:val="Ttulo2"/>
        <w:rPr>
          <w:bCs w:val="0"/>
        </w:rPr>
      </w:pPr>
      <w:bookmarkStart w:id="77" w:name="__RefHeading___Toc1631_1042333826"/>
      <w:bookmarkEnd w:id="77"/>
      <w:r>
        <w:t>3.14 Diagrama de atividade – Cadastro de usuário</w:t>
      </w:r>
    </w:p>
    <w:p w14:paraId="7A294FF3" w14:textId="77777777" w:rsidR="005503D4" w:rsidRDefault="005503D4">
      <w:pPr>
        <w:rPr>
          <w:b/>
          <w:bCs/>
        </w:rPr>
      </w:pPr>
    </w:p>
    <w:p w14:paraId="1DED2294" w14:textId="77777777" w:rsidR="005503D4" w:rsidRDefault="00BC2DB5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9" behindDoc="0" locked="0" layoutInCell="1" allowOverlap="1" wp14:anchorId="78283787" wp14:editId="39E73F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7312025"/>
            <wp:effectExtent l="0" t="0" r="0" b="0"/>
            <wp:wrapSquare wrapText="largest"/>
            <wp:docPr id="13" name="Figura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7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731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5440A3" w14:textId="77777777" w:rsidR="005503D4" w:rsidRDefault="005503D4">
      <w:pPr>
        <w:pStyle w:val="Ttulo2"/>
        <w:rPr>
          <w:bCs w:val="0"/>
        </w:rPr>
      </w:pPr>
    </w:p>
    <w:p w14:paraId="144081E3" w14:textId="77777777" w:rsidR="005503D4" w:rsidRDefault="00BC2DB5">
      <w:pPr>
        <w:pStyle w:val="Ttulo2"/>
        <w:rPr>
          <w:bCs w:val="0"/>
        </w:rPr>
      </w:pPr>
      <w:bookmarkStart w:id="78" w:name="__RefHeading___Toc1633_1042333826"/>
      <w:bookmarkEnd w:id="78"/>
      <w:r>
        <w:t>3.15 Diagrama de atividade – Redefinir senha</w:t>
      </w:r>
    </w:p>
    <w:p w14:paraId="09C39EAF" w14:textId="77777777" w:rsidR="005503D4" w:rsidRDefault="005503D4">
      <w:pPr>
        <w:rPr>
          <w:b/>
          <w:bCs/>
        </w:rPr>
      </w:pPr>
    </w:p>
    <w:p w14:paraId="30AB6269" w14:textId="77777777" w:rsidR="005503D4" w:rsidRDefault="00BC2DB5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0" behindDoc="0" locked="0" layoutInCell="1" allowOverlap="1" wp14:anchorId="777D5098" wp14:editId="1D89D1A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59730" cy="7205980"/>
            <wp:effectExtent l="0" t="0" r="0" b="0"/>
            <wp:wrapSquare wrapText="largest"/>
            <wp:docPr id="14" name="Figura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8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720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B30E2" w14:textId="77777777" w:rsidR="005503D4" w:rsidRDefault="00BC2DB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11" behindDoc="0" locked="0" layoutInCell="1" allowOverlap="1" wp14:anchorId="4B3CC604" wp14:editId="758552D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7845" cy="3832225"/>
            <wp:effectExtent l="0" t="0" r="0" b="0"/>
            <wp:wrapSquare wrapText="largest"/>
            <wp:docPr id="15" name="Figura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9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F26AC" w14:textId="77777777" w:rsidR="005503D4" w:rsidRDefault="00BC2DB5">
      <w:pPr>
        <w:pStyle w:val="Ttulo2"/>
        <w:rPr>
          <w:bCs w:val="0"/>
        </w:rPr>
      </w:pPr>
      <w:bookmarkStart w:id="79" w:name="__RefHeading___Toc1635_1042333826"/>
      <w:bookmarkEnd w:id="79"/>
      <w:r>
        <w:t xml:space="preserve">3.16 Diagrama de atividade – Fluxo do </w:t>
      </w:r>
      <w:r>
        <w:t>sistema</w:t>
      </w:r>
    </w:p>
    <w:p w14:paraId="563B3C6C" w14:textId="77777777" w:rsidR="005503D4" w:rsidRDefault="005503D4">
      <w:pPr>
        <w:rPr>
          <w:b/>
          <w:bCs/>
        </w:rPr>
      </w:pPr>
    </w:p>
    <w:p w14:paraId="3989CDF5" w14:textId="77777777" w:rsidR="005503D4" w:rsidRDefault="00BC2DB5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2" behindDoc="0" locked="0" layoutInCell="1" allowOverlap="1" wp14:anchorId="16C784E1" wp14:editId="7F417AE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3378200"/>
            <wp:effectExtent l="0" t="0" r="0" b="0"/>
            <wp:wrapSquare wrapText="largest"/>
            <wp:docPr id="16" name="Figura1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10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EF7DB" w14:textId="77777777" w:rsidR="005503D4" w:rsidRDefault="005503D4">
      <w:pPr>
        <w:rPr>
          <w:b/>
          <w:bCs/>
        </w:rPr>
      </w:pPr>
    </w:p>
    <w:p w14:paraId="3167942E" w14:textId="77777777" w:rsidR="005503D4" w:rsidRDefault="005503D4">
      <w:pPr>
        <w:rPr>
          <w:b/>
          <w:bCs/>
        </w:rPr>
      </w:pPr>
    </w:p>
    <w:p w14:paraId="6DAC79DB" w14:textId="77777777" w:rsidR="005503D4" w:rsidRDefault="00BC2DB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13" behindDoc="0" locked="0" layoutInCell="1" allowOverlap="1" wp14:anchorId="0E1622CE" wp14:editId="0241F59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8514080"/>
            <wp:effectExtent l="0" t="0" r="0" b="0"/>
            <wp:wrapSquare wrapText="largest"/>
            <wp:docPr id="17" name="Figura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2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851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CBBBE6" w14:textId="77777777" w:rsidR="005503D4" w:rsidRDefault="005503D4">
      <w:pPr>
        <w:rPr>
          <w:b/>
          <w:bCs/>
        </w:rPr>
      </w:pPr>
    </w:p>
    <w:p w14:paraId="7EF42B69" w14:textId="77777777" w:rsidR="005503D4" w:rsidRDefault="00BC2DB5">
      <w:pPr>
        <w:pStyle w:val="Ttulo2"/>
        <w:rPr>
          <w:bCs w:val="0"/>
        </w:rPr>
      </w:pPr>
      <w:bookmarkStart w:id="80" w:name="__RefHeading___Toc1637_1042333826"/>
      <w:bookmarkEnd w:id="80"/>
      <w:r>
        <w:rPr>
          <w:noProof/>
        </w:rPr>
        <w:drawing>
          <wp:anchor distT="0" distB="0" distL="0" distR="0" simplePos="0" relativeHeight="14" behindDoc="0" locked="0" layoutInCell="1" allowOverlap="1" wp14:anchorId="3777FAB3" wp14:editId="10D97222">
            <wp:simplePos x="0" y="0"/>
            <wp:positionH relativeFrom="column">
              <wp:posOffset>13335</wp:posOffset>
            </wp:positionH>
            <wp:positionV relativeFrom="paragraph">
              <wp:posOffset>-99060</wp:posOffset>
            </wp:positionV>
            <wp:extent cx="5760085" cy="5493385"/>
            <wp:effectExtent l="0" t="0" r="0" b="0"/>
            <wp:wrapSquare wrapText="largest"/>
            <wp:docPr id="18" name="Figura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1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3.17 Diagrama de atividade – Configurações do usuário</w:t>
      </w:r>
    </w:p>
    <w:p w14:paraId="78325892" w14:textId="77777777" w:rsidR="005503D4" w:rsidRDefault="005503D4">
      <w:pPr>
        <w:rPr>
          <w:b/>
          <w:bCs/>
        </w:rPr>
      </w:pPr>
    </w:p>
    <w:p w14:paraId="3E7CDBF0" w14:textId="77777777" w:rsidR="005503D4" w:rsidRDefault="00BC2DB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15" behindDoc="0" locked="0" layoutInCell="1" allowOverlap="1" wp14:anchorId="00FC4950" wp14:editId="6995360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085" cy="2366010"/>
            <wp:effectExtent l="0" t="0" r="0" b="0"/>
            <wp:wrapSquare wrapText="largest"/>
            <wp:docPr id="19" name="Figura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a13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E6C9D" w14:textId="77777777" w:rsidR="005503D4" w:rsidRDefault="005503D4">
      <w:pPr>
        <w:rPr>
          <w:b/>
          <w:bCs/>
        </w:rPr>
      </w:pPr>
    </w:p>
    <w:p w14:paraId="5F69A87D" w14:textId="77777777" w:rsidR="005503D4" w:rsidRDefault="00BC2DB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0" distR="0" simplePos="0" relativeHeight="16" behindDoc="0" locked="0" layoutInCell="1" allowOverlap="1" wp14:anchorId="1C47DFE7" wp14:editId="0C6568ED">
            <wp:simplePos x="0" y="0"/>
            <wp:positionH relativeFrom="column">
              <wp:posOffset>0</wp:posOffset>
            </wp:positionH>
            <wp:positionV relativeFrom="paragraph">
              <wp:posOffset>120650</wp:posOffset>
            </wp:positionV>
            <wp:extent cx="5760085" cy="6330315"/>
            <wp:effectExtent l="0" t="0" r="0" b="0"/>
            <wp:wrapSquare wrapText="largest"/>
            <wp:docPr id="20" name="Figura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a14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19B00" w14:textId="77777777" w:rsidR="005503D4" w:rsidRDefault="005503D4">
      <w:pPr>
        <w:rPr>
          <w:b/>
          <w:bCs/>
        </w:rPr>
      </w:pPr>
    </w:p>
    <w:p w14:paraId="685435CD" w14:textId="77777777" w:rsidR="005503D4" w:rsidRDefault="005503D4">
      <w:pPr>
        <w:rPr>
          <w:b/>
          <w:bCs/>
        </w:rPr>
      </w:pPr>
    </w:p>
    <w:p w14:paraId="01A0DB68" w14:textId="77777777" w:rsidR="005503D4" w:rsidRDefault="005503D4">
      <w:pPr>
        <w:rPr>
          <w:b/>
          <w:bCs/>
        </w:rPr>
      </w:pPr>
    </w:p>
    <w:p w14:paraId="130DE7C5" w14:textId="77777777" w:rsidR="005503D4" w:rsidRDefault="005503D4">
      <w:pPr>
        <w:rPr>
          <w:b/>
          <w:bCs/>
        </w:rPr>
      </w:pPr>
    </w:p>
    <w:p w14:paraId="178132E2" w14:textId="77777777" w:rsidR="005503D4" w:rsidRDefault="005503D4">
      <w:pPr>
        <w:rPr>
          <w:b/>
          <w:bCs/>
        </w:rPr>
      </w:pPr>
    </w:p>
    <w:p w14:paraId="5289BD90" w14:textId="77777777" w:rsidR="005503D4" w:rsidRDefault="005503D4">
      <w:pPr>
        <w:rPr>
          <w:b/>
          <w:bCs/>
        </w:rPr>
      </w:pPr>
    </w:p>
    <w:p w14:paraId="093A1B04" w14:textId="77777777" w:rsidR="005503D4" w:rsidRDefault="005503D4">
      <w:pPr>
        <w:rPr>
          <w:b/>
          <w:bCs/>
        </w:rPr>
      </w:pPr>
    </w:p>
    <w:p w14:paraId="152B0E38" w14:textId="77777777" w:rsidR="005503D4" w:rsidRDefault="005503D4">
      <w:pPr>
        <w:rPr>
          <w:b/>
          <w:bCs/>
        </w:rPr>
      </w:pPr>
    </w:p>
    <w:p w14:paraId="2FCD42CD" w14:textId="77777777" w:rsidR="005503D4" w:rsidRDefault="005503D4">
      <w:pPr>
        <w:rPr>
          <w:b/>
          <w:bCs/>
        </w:rPr>
      </w:pPr>
    </w:p>
    <w:p w14:paraId="70887EBF" w14:textId="77777777" w:rsidR="005503D4" w:rsidRDefault="005503D4">
      <w:pPr>
        <w:rPr>
          <w:b/>
          <w:bCs/>
        </w:rPr>
      </w:pPr>
    </w:p>
    <w:p w14:paraId="3F736225" w14:textId="77777777" w:rsidR="005503D4" w:rsidRDefault="005503D4">
      <w:pPr>
        <w:rPr>
          <w:b/>
          <w:bCs/>
        </w:rPr>
      </w:pPr>
    </w:p>
    <w:p w14:paraId="4888E98D" w14:textId="2735A818" w:rsidR="005503D4" w:rsidRDefault="00BC2DB5">
      <w:pPr>
        <w:rPr>
          <w:b/>
          <w:bCs/>
        </w:rPr>
      </w:pPr>
      <w:r>
        <w:rPr>
          <w:b/>
          <w:bCs/>
        </w:rPr>
        <w:lastRenderedPageBreak/>
        <w:t xml:space="preserve">3.18 Inventario </w:t>
      </w:r>
      <w:del w:id="81" w:author="ALLAN TRINDADE" w:date="2022-05-23T11:36:00Z">
        <w:r w:rsidDel="005B2732">
          <w:rPr>
            <w:b/>
            <w:bCs/>
          </w:rPr>
          <w:delText>do conteúdos</w:delText>
        </w:r>
      </w:del>
      <w:bookmarkStart w:id="82" w:name="_Hlk103538408"/>
      <w:bookmarkEnd w:id="82"/>
      <w:ins w:id="83" w:author="ALLAN TRINDADE" w:date="2022-05-23T11:36:00Z">
        <w:r w:rsidR="005B2732">
          <w:rPr>
            <w:b/>
            <w:bCs/>
          </w:rPr>
          <w:t>dos conteúdos</w:t>
        </w:r>
      </w:ins>
    </w:p>
    <w:p w14:paraId="4774A455" w14:textId="77777777" w:rsidR="005503D4" w:rsidRDefault="005503D4">
      <w:pPr>
        <w:rPr>
          <w:b/>
          <w:bCs/>
        </w:rPr>
      </w:pPr>
    </w:p>
    <w:tbl>
      <w:tblPr>
        <w:tblW w:w="9075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297"/>
        <w:gridCol w:w="3921"/>
        <w:gridCol w:w="2857"/>
      </w:tblGrid>
      <w:tr w:rsidR="005503D4" w14:paraId="66C15FCB" w14:textId="77777777">
        <w:tc>
          <w:tcPr>
            <w:tcW w:w="15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0D1301C" w14:textId="14F4390F" w:rsidR="005503D4" w:rsidRDefault="00BC2DB5">
            <w:pPr>
              <w:pStyle w:val="Contedodatabela"/>
              <w:jc w:val="center"/>
              <w:rPr>
                <w:b/>
                <w:bCs/>
              </w:rPr>
            </w:pPr>
            <w:del w:id="84" w:author="ALLAN TRINDADE" w:date="2022-05-23T11:36:00Z">
              <w:r w:rsidDel="005B2732">
                <w:rPr>
                  <w:b/>
                  <w:bCs/>
                </w:rPr>
                <w:delText>PAGINAS</w:delText>
              </w:r>
            </w:del>
            <w:ins w:id="85" w:author="ALLAN TRINDADE" w:date="2022-05-23T11:36:00Z">
              <w:r w:rsidR="005B2732">
                <w:rPr>
                  <w:b/>
                  <w:bCs/>
                </w:rPr>
                <w:t>PÁGINAS</w:t>
              </w:r>
            </w:ins>
          </w:p>
        </w:tc>
        <w:tc>
          <w:tcPr>
            <w:tcW w:w="4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42F9D34" w14:textId="17A0BE12" w:rsidR="005503D4" w:rsidRDefault="00BC2DB5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DESCRIÇÃO DA </w:t>
            </w:r>
            <w:del w:id="86" w:author="ALLAN TRINDADE" w:date="2022-05-23T11:36:00Z">
              <w:r w:rsidDel="005B2732">
                <w:rPr>
                  <w:b/>
                  <w:bCs/>
                </w:rPr>
                <w:delText>PAGINA</w:delText>
              </w:r>
            </w:del>
            <w:ins w:id="87" w:author="ALLAN TRINDADE" w:date="2022-05-23T11:36:00Z">
              <w:r w:rsidR="005B2732">
                <w:rPr>
                  <w:b/>
                  <w:bCs/>
                </w:rPr>
                <w:t>PÁGINA</w:t>
              </w:r>
            </w:ins>
          </w:p>
        </w:tc>
        <w:tc>
          <w:tcPr>
            <w:tcW w:w="30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1AEB778" w14:textId="77777777" w:rsidR="005503D4" w:rsidRDefault="00BC2DB5">
            <w:pPr>
              <w:pStyle w:val="Contedodatabela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LINK RELACIONADOS</w:t>
            </w:r>
          </w:p>
        </w:tc>
      </w:tr>
      <w:tr w:rsidR="005503D4" w14:paraId="135709C1" w14:textId="77777777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2384C97C" w14:textId="77777777" w:rsidR="005503D4" w:rsidRDefault="005503D4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3832729D" w14:textId="77777777" w:rsidR="005503D4" w:rsidRDefault="00BC2DB5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Home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0263BF57" w14:textId="2DF0049E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Header: nome do sistema botão de login, barra de </w:t>
            </w:r>
            <w:del w:id="88" w:author="ALLAN TRINDADE" w:date="2022-05-23T11:43:00Z">
              <w:r w:rsidDel="00F47B8C">
                <w:rPr>
                  <w:sz w:val="20"/>
                  <w:szCs w:val="20"/>
                </w:rPr>
                <w:delText>pequisa</w:delText>
              </w:r>
            </w:del>
            <w:ins w:id="89" w:author="ALLAN TRINDADE" w:date="2022-05-23T11:43:00Z">
              <w:r w:rsidR="00F47B8C">
                <w:rPr>
                  <w:sz w:val="20"/>
                  <w:szCs w:val="20"/>
                </w:rPr>
                <w:t>pesquisa</w:t>
              </w:r>
            </w:ins>
            <w:r>
              <w:rPr>
                <w:sz w:val="20"/>
                <w:szCs w:val="20"/>
              </w:rPr>
              <w:t xml:space="preserve"> e navegação </w:t>
            </w:r>
            <w:r>
              <w:rPr>
                <w:sz w:val="20"/>
                <w:szCs w:val="20"/>
              </w:rPr>
              <w:t>principal.</w:t>
            </w:r>
          </w:p>
          <w:p w14:paraId="47B018F6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Lista de entretenimentos.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BA8397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Login, pontos turísticos, hospedagem, gastronomia, serviços, quem somos e links de acordo com a lista de entretenimentos.</w:t>
            </w:r>
          </w:p>
        </w:tc>
      </w:tr>
      <w:tr w:rsidR="005503D4" w14:paraId="6096D241" w14:textId="77777777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0D1DF90C" w14:textId="77777777" w:rsidR="005503D4" w:rsidRDefault="005503D4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51E80338" w14:textId="77777777" w:rsidR="005503D4" w:rsidRDefault="00BC2DB5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Login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4CD06E95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Header: nome do sistema.</w:t>
            </w:r>
          </w:p>
          <w:p w14:paraId="732F31E7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campos para e-mail e senha. Botão de entrar.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49A5AB5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Retorna para página onde o usuário estava.</w:t>
            </w:r>
          </w:p>
        </w:tc>
      </w:tr>
      <w:tr w:rsidR="005503D4" w14:paraId="2A26DCC6" w14:textId="77777777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150CF53C" w14:textId="77777777" w:rsidR="005503D4" w:rsidRDefault="005503D4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2D28CEAC" w14:textId="77777777" w:rsidR="005503D4" w:rsidRDefault="00BC2DB5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Pontos turísticos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118D6817" w14:textId="43A0AB72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Header: Botão de voltar, referência de navegação, barra de </w:t>
            </w:r>
            <w:del w:id="90" w:author="ALLAN TRINDADE" w:date="2022-05-23T11:43:00Z">
              <w:r w:rsidDel="00F47B8C">
                <w:rPr>
                  <w:sz w:val="20"/>
                  <w:szCs w:val="20"/>
                </w:rPr>
                <w:delText>pequisa</w:delText>
              </w:r>
            </w:del>
            <w:ins w:id="91" w:author="ALLAN TRINDADE" w:date="2022-05-23T11:43:00Z">
              <w:r w:rsidR="00F47B8C">
                <w:rPr>
                  <w:sz w:val="20"/>
                  <w:szCs w:val="20"/>
                </w:rPr>
                <w:t>pesquisa</w:t>
              </w:r>
            </w:ins>
            <w:r>
              <w:rPr>
                <w:sz w:val="20"/>
                <w:szCs w:val="20"/>
              </w:rPr>
              <w:t xml:space="preserve"> e filtro de pesquisa.</w:t>
            </w:r>
          </w:p>
          <w:p w14:paraId="78DEF865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lista cards com pontos turísticos.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EC23D1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Retorna para página onde o usuário estava, links de acordo com </w:t>
            </w:r>
            <w:r>
              <w:rPr>
                <w:sz w:val="20"/>
                <w:szCs w:val="20"/>
              </w:rPr>
              <w:t>o card escolhido.</w:t>
            </w:r>
          </w:p>
        </w:tc>
      </w:tr>
      <w:tr w:rsidR="005503D4" w14:paraId="6B366107" w14:textId="77777777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2FF05539" w14:textId="77777777" w:rsidR="005503D4" w:rsidRDefault="005503D4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32023583" w14:textId="77777777" w:rsidR="005503D4" w:rsidRDefault="00BC2DB5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Hospedagem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19CBB936" w14:textId="415AD341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Header: Botão de voltar, referência de navegação, barra de </w:t>
            </w:r>
            <w:del w:id="92" w:author="ALLAN TRINDADE" w:date="2022-05-23T11:43:00Z">
              <w:r w:rsidDel="00F47B8C">
                <w:rPr>
                  <w:sz w:val="20"/>
                  <w:szCs w:val="20"/>
                </w:rPr>
                <w:delText>pequisa</w:delText>
              </w:r>
            </w:del>
            <w:ins w:id="93" w:author="ALLAN TRINDADE" w:date="2022-05-23T11:43:00Z">
              <w:r w:rsidR="00F47B8C">
                <w:rPr>
                  <w:sz w:val="20"/>
                  <w:szCs w:val="20"/>
                </w:rPr>
                <w:t>pesquisa</w:t>
              </w:r>
            </w:ins>
            <w:r>
              <w:rPr>
                <w:sz w:val="20"/>
                <w:szCs w:val="20"/>
              </w:rPr>
              <w:t xml:space="preserve"> e filtro de pesquisa.</w:t>
            </w:r>
          </w:p>
          <w:p w14:paraId="378CFF32" w14:textId="124005A0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Body: lista cards </w:t>
            </w:r>
            <w:del w:id="94" w:author="ALLAN TRINDADE" w:date="2022-05-23T11:37:00Z">
              <w:r w:rsidDel="005B2732">
                <w:rPr>
                  <w:sz w:val="20"/>
                  <w:szCs w:val="20"/>
                </w:rPr>
                <w:delText>com  hospedagens</w:delText>
              </w:r>
            </w:del>
            <w:ins w:id="95" w:author="ALLAN TRINDADE" w:date="2022-05-23T11:37:00Z">
              <w:r w:rsidR="005B2732">
                <w:rPr>
                  <w:sz w:val="20"/>
                  <w:szCs w:val="20"/>
                </w:rPr>
                <w:t>com hospedagens</w:t>
              </w:r>
            </w:ins>
            <w:r>
              <w:rPr>
                <w:sz w:val="20"/>
                <w:szCs w:val="20"/>
              </w:rPr>
              <w:t>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26EBF2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Retorna para página onde o usuário estava, links de acordo com o card escolhido.</w:t>
            </w:r>
          </w:p>
        </w:tc>
      </w:tr>
      <w:tr w:rsidR="005503D4" w14:paraId="21C94DF2" w14:textId="77777777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203539A3" w14:textId="77777777" w:rsidR="005503D4" w:rsidRDefault="005503D4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34F0F1DD" w14:textId="77777777" w:rsidR="005503D4" w:rsidRDefault="00BC2DB5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Gastronomia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1A7B8859" w14:textId="10708782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Header: Botão de voltar, referência de navegação, barra de </w:t>
            </w:r>
            <w:del w:id="96" w:author="ALLAN TRINDADE" w:date="2022-05-23T11:37:00Z">
              <w:r w:rsidDel="005B2732">
                <w:rPr>
                  <w:sz w:val="20"/>
                  <w:szCs w:val="20"/>
                </w:rPr>
                <w:delText>pequisa</w:delText>
              </w:r>
            </w:del>
            <w:ins w:id="97" w:author="ALLAN TRINDADE" w:date="2022-05-23T11:37:00Z">
              <w:r w:rsidR="005B2732">
                <w:rPr>
                  <w:sz w:val="20"/>
                  <w:szCs w:val="20"/>
                </w:rPr>
                <w:t>pesquisa</w:t>
              </w:r>
            </w:ins>
            <w:r>
              <w:rPr>
                <w:sz w:val="20"/>
                <w:szCs w:val="20"/>
              </w:rPr>
              <w:t xml:space="preserve"> e filtro de pesquisa.</w:t>
            </w:r>
          </w:p>
          <w:p w14:paraId="102A88BD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lista cards com Opções gastronômicas.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CC7C4C" w14:textId="14AE238E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Retorna para </w:t>
            </w:r>
            <w:del w:id="98" w:author="ALLAN TRINDADE" w:date="2022-05-23T11:37:00Z">
              <w:r w:rsidDel="005B2732">
                <w:rPr>
                  <w:sz w:val="20"/>
                  <w:szCs w:val="20"/>
                </w:rPr>
                <w:delText>pagina</w:delText>
              </w:r>
            </w:del>
            <w:ins w:id="99" w:author="ALLAN TRINDADE" w:date="2022-05-23T11:37:00Z">
              <w:r w:rsidR="005B2732">
                <w:rPr>
                  <w:sz w:val="20"/>
                  <w:szCs w:val="20"/>
                </w:rPr>
                <w:t>página</w:t>
              </w:r>
            </w:ins>
            <w:r>
              <w:rPr>
                <w:sz w:val="20"/>
                <w:szCs w:val="20"/>
              </w:rPr>
              <w:t xml:space="preserve"> onde o usuário estava, links de acordo com o card escolhido.</w:t>
            </w:r>
          </w:p>
        </w:tc>
      </w:tr>
      <w:tr w:rsidR="005503D4" w14:paraId="29C78DB1" w14:textId="77777777">
        <w:tc>
          <w:tcPr>
            <w:tcW w:w="158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2C00AB1" w14:textId="77777777" w:rsidR="005503D4" w:rsidRDefault="005503D4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5C66F09B" w14:textId="77777777" w:rsidR="005503D4" w:rsidRDefault="00BC2DB5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Eventos</w:t>
            </w:r>
          </w:p>
        </w:tc>
        <w:tc>
          <w:tcPr>
            <w:tcW w:w="44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4294F02" w14:textId="29402ECE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Header: Botão de vol</w:t>
            </w:r>
            <w:r>
              <w:rPr>
                <w:sz w:val="20"/>
                <w:szCs w:val="20"/>
              </w:rPr>
              <w:t xml:space="preserve">tar, referência de navegação, barra de </w:t>
            </w:r>
            <w:del w:id="100" w:author="ALLAN TRINDADE" w:date="2022-05-23T11:37:00Z">
              <w:r w:rsidDel="005B2732">
                <w:rPr>
                  <w:sz w:val="20"/>
                  <w:szCs w:val="20"/>
                </w:rPr>
                <w:delText>pequisa</w:delText>
              </w:r>
            </w:del>
            <w:ins w:id="101" w:author="ALLAN TRINDADE" w:date="2022-05-23T11:37:00Z">
              <w:r w:rsidR="005B2732">
                <w:rPr>
                  <w:sz w:val="20"/>
                  <w:szCs w:val="20"/>
                </w:rPr>
                <w:t>pesquisa</w:t>
              </w:r>
            </w:ins>
            <w:r>
              <w:rPr>
                <w:sz w:val="20"/>
                <w:szCs w:val="20"/>
              </w:rPr>
              <w:t xml:space="preserve"> e filtro de pesquisa.</w:t>
            </w:r>
          </w:p>
          <w:p w14:paraId="6FC904B9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lista cards com os eventos atuais e futuros.</w:t>
            </w:r>
          </w:p>
        </w:tc>
        <w:tc>
          <w:tcPr>
            <w:tcW w:w="30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C716EF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Retorna para página onde o usuário estava, links de acordo com o card escolhido.</w:t>
            </w:r>
          </w:p>
        </w:tc>
      </w:tr>
      <w:tr w:rsidR="005503D4" w14:paraId="7C83491C" w14:textId="77777777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679381FC" w14:textId="77777777" w:rsidR="005503D4" w:rsidRDefault="005503D4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20EE93B7" w14:textId="77777777" w:rsidR="005503D4" w:rsidRDefault="00BC2DB5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Serviços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7BA58DEC" w14:textId="7BFAC9EF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Header: Botão de voltar, </w:t>
            </w:r>
            <w:r>
              <w:rPr>
                <w:sz w:val="20"/>
                <w:szCs w:val="20"/>
              </w:rPr>
              <w:t xml:space="preserve">referência de navegação, barra de </w:t>
            </w:r>
            <w:del w:id="102" w:author="ALLAN TRINDADE" w:date="2022-05-23T11:37:00Z">
              <w:r w:rsidDel="005B2732">
                <w:rPr>
                  <w:sz w:val="20"/>
                  <w:szCs w:val="20"/>
                </w:rPr>
                <w:delText>pequisa</w:delText>
              </w:r>
            </w:del>
            <w:ins w:id="103" w:author="ALLAN TRINDADE" w:date="2022-05-23T11:37:00Z">
              <w:r w:rsidR="005B2732">
                <w:rPr>
                  <w:sz w:val="20"/>
                  <w:szCs w:val="20"/>
                </w:rPr>
                <w:t>pesquisa</w:t>
              </w:r>
            </w:ins>
            <w:r>
              <w:rPr>
                <w:sz w:val="20"/>
                <w:szCs w:val="20"/>
              </w:rPr>
              <w:t xml:space="preserve"> e navegação de serviços.</w:t>
            </w:r>
          </w:p>
          <w:p w14:paraId="19428AA7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lista cards com os eventos atuais e futuros.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CDDC25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Retorna para página onde o usuário estava, links para hospitais, mecânicos, farmácias bancos.</w:t>
            </w:r>
          </w:p>
        </w:tc>
      </w:tr>
      <w:tr w:rsidR="005503D4" w14:paraId="1584B29A" w14:textId="77777777">
        <w:tc>
          <w:tcPr>
            <w:tcW w:w="1586" w:type="dxa"/>
            <w:tcBorders>
              <w:left w:val="single" w:sz="2" w:space="0" w:color="000000"/>
              <w:bottom w:val="single" w:sz="2" w:space="0" w:color="000000"/>
            </w:tcBorders>
          </w:tcPr>
          <w:p w14:paraId="5398B6EC" w14:textId="77777777" w:rsidR="005503D4" w:rsidRDefault="005503D4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</w:p>
          <w:p w14:paraId="24AE7066" w14:textId="77777777" w:rsidR="005503D4" w:rsidRDefault="00BC2DB5">
            <w:pPr>
              <w:pStyle w:val="Contedodatabela"/>
              <w:jc w:val="center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Sobre</w:t>
            </w:r>
          </w:p>
        </w:tc>
        <w:tc>
          <w:tcPr>
            <w:tcW w:w="4425" w:type="dxa"/>
            <w:tcBorders>
              <w:left w:val="single" w:sz="2" w:space="0" w:color="000000"/>
              <w:bottom w:val="single" w:sz="2" w:space="0" w:color="000000"/>
            </w:tcBorders>
          </w:tcPr>
          <w:p w14:paraId="531ACBC6" w14:textId="35D05F9B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Header: Botão de voltar, </w:t>
            </w:r>
            <w:r>
              <w:rPr>
                <w:sz w:val="20"/>
                <w:szCs w:val="20"/>
              </w:rPr>
              <w:t xml:space="preserve">referência de navegação, barra de </w:t>
            </w:r>
            <w:del w:id="104" w:author="ALLAN TRINDADE" w:date="2022-05-23T11:37:00Z">
              <w:r w:rsidDel="005B2732">
                <w:rPr>
                  <w:sz w:val="20"/>
                  <w:szCs w:val="20"/>
                </w:rPr>
                <w:delText>pequisa</w:delText>
              </w:r>
            </w:del>
            <w:ins w:id="105" w:author="ALLAN TRINDADE" w:date="2022-05-23T11:37:00Z">
              <w:r w:rsidR="005B2732">
                <w:rPr>
                  <w:sz w:val="20"/>
                  <w:szCs w:val="20"/>
                </w:rPr>
                <w:t>pesquisa</w:t>
              </w:r>
            </w:ins>
            <w:r>
              <w:rPr>
                <w:sz w:val="20"/>
                <w:szCs w:val="20"/>
              </w:rPr>
              <w:t>.</w:t>
            </w:r>
          </w:p>
          <w:p w14:paraId="46085926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Body: Conteúdo sobre e contatos</w:t>
            </w:r>
          </w:p>
        </w:tc>
        <w:tc>
          <w:tcPr>
            <w:tcW w:w="306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50E810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Retorna para página anterior</w:t>
            </w:r>
          </w:p>
          <w:p w14:paraId="3FE37ECF" w14:textId="77777777" w:rsidR="005503D4" w:rsidRDefault="00BC2DB5">
            <w:pPr>
              <w:pStyle w:val="Contedodatabela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Link para redes sociais e e-mail de contato.</w:t>
            </w:r>
          </w:p>
        </w:tc>
      </w:tr>
    </w:tbl>
    <w:p w14:paraId="1EC48AE6" w14:textId="77777777" w:rsidR="005503D4" w:rsidRDefault="005503D4"/>
    <w:p w14:paraId="751161EF" w14:textId="77777777" w:rsidR="005503D4" w:rsidRDefault="00BC2DB5">
      <w:r>
        <w:lastRenderedPageBreak/>
        <w:t xml:space="preserve">Para o protótipo, disponível em </w:t>
      </w:r>
      <w:hyperlink r:id="rId35">
        <w:r>
          <w:rPr>
            <w:rStyle w:val="LinkdaInternet"/>
          </w:rPr>
          <w:t>https://www.figma.com/proto/Z5WLOCehcmznBGaA8lihvu/TC---S%C3%A3o-Roque-e-voc%C3%AA-team-library?node-id=1237%</w:t>
        </w:r>
        <w:r>
          <w:rPr>
            <w:rStyle w:val="LinkdaInternet"/>
          </w:rPr>
          <w:t>3A9422&amp;scaling=scale-down&amp;page-id=1237%3A5156&amp;starting-point-node-id=1237%3A9422&amp;show-proto-sidebar=1</w:t>
        </w:r>
      </w:hyperlink>
      <w:r>
        <w:t>, foi utilizada a ferramenta Figma. O Figma permite que sejam feitas interações simulando trocas de telas e transições detalhadamente, como se fosse o apli</w:t>
      </w:r>
      <w:r>
        <w:t>cativo real, porém sem precisar digitar código.</w:t>
      </w:r>
    </w:p>
    <w:p w14:paraId="36E6F97F" w14:textId="77777777" w:rsidR="005503D4" w:rsidRDefault="005503D4"/>
    <w:p w14:paraId="55FE57B9" w14:textId="77777777" w:rsidR="005503D4" w:rsidRDefault="00BC2DB5">
      <w:r>
        <w:t>Tela de Login</w:t>
      </w:r>
    </w:p>
    <w:p w14:paraId="19784534" w14:textId="77777777" w:rsidR="005503D4" w:rsidRDefault="005503D4"/>
    <w:p w14:paraId="36038C12" w14:textId="77777777" w:rsidR="005503D4" w:rsidRDefault="005503D4"/>
    <w:p w14:paraId="41216083" w14:textId="77777777" w:rsidR="005503D4" w:rsidRDefault="005503D4">
      <w:pPr>
        <w:rPr>
          <w:b/>
          <w:bCs/>
        </w:rPr>
      </w:pPr>
    </w:p>
    <w:p w14:paraId="3880507D" w14:textId="77777777" w:rsidR="005503D4" w:rsidRDefault="005503D4">
      <w:pPr>
        <w:pStyle w:val="PargrafodaLista"/>
        <w:numPr>
          <w:ilvl w:val="0"/>
          <w:numId w:val="4"/>
        </w:numPr>
        <w:rPr>
          <w:vanish/>
        </w:rPr>
      </w:pPr>
    </w:p>
    <w:p w14:paraId="2D9CAF84" w14:textId="77777777" w:rsidR="005503D4" w:rsidRDefault="005503D4">
      <w:pPr>
        <w:pStyle w:val="PargrafodaLista"/>
        <w:numPr>
          <w:ilvl w:val="0"/>
          <w:numId w:val="4"/>
        </w:numPr>
        <w:rPr>
          <w:vanish/>
        </w:rPr>
      </w:pPr>
    </w:p>
    <w:p w14:paraId="6F062834" w14:textId="77777777" w:rsidR="005503D4" w:rsidRDefault="005503D4"/>
    <w:p w14:paraId="5A413725" w14:textId="77777777" w:rsidR="005503D4" w:rsidRDefault="00BC2DB5">
      <w:pPr>
        <w:rPr>
          <w:highlight w:val="yellow"/>
        </w:rPr>
      </w:pPr>
      <w:r>
        <w:rPr>
          <w:highlight w:val="yellow"/>
        </w:rPr>
        <w:t>Modelagem = todas as etapas referentes ao Projeto de Navegação e Interação + Banco de dados.</w:t>
      </w:r>
    </w:p>
    <w:p w14:paraId="12ED61C8" w14:textId="77777777" w:rsidR="005503D4" w:rsidRDefault="005503D4">
      <w:pPr>
        <w:rPr>
          <w:highlight w:val="yellow"/>
        </w:rPr>
      </w:pPr>
    </w:p>
    <w:p w14:paraId="37CCF93E" w14:textId="1EBE84A1" w:rsidR="005503D4" w:rsidRDefault="00BC2DB5">
      <w:del w:id="106" w:author="ALLAN TRINDADE" w:date="2022-05-23T11:43:00Z">
        <w:r w:rsidDel="00F47B8C">
          <w:rPr>
            <w:highlight w:val="yellow"/>
          </w:rPr>
          <w:delText>Propotipagem</w:delText>
        </w:r>
      </w:del>
      <w:ins w:id="107" w:author="ALLAN TRINDADE" w:date="2022-05-23T11:43:00Z">
        <w:r w:rsidR="00F47B8C">
          <w:rPr>
            <w:highlight w:val="yellow"/>
          </w:rPr>
          <w:t>Prototipagem</w:t>
        </w:r>
      </w:ins>
      <w:r>
        <w:rPr>
          <w:highlight w:val="yellow"/>
        </w:rPr>
        <w:t xml:space="preserve"> = todas as etapas desenvolvidas no Figma, destacando que foi realizado teste de </w:t>
      </w:r>
      <w:r>
        <w:rPr>
          <w:highlight w:val="yellow"/>
        </w:rPr>
        <w:t>usabilidade, cujas respostas orientaram as alterações indicadas no Apêndice B.</w:t>
      </w:r>
    </w:p>
    <w:p w14:paraId="4D829338" w14:textId="77777777" w:rsidR="005503D4" w:rsidRDefault="005503D4"/>
    <w:p w14:paraId="2556A110" w14:textId="77777777" w:rsidR="005503D4" w:rsidRDefault="005503D4"/>
    <w:p w14:paraId="076DB4DD" w14:textId="77777777" w:rsidR="005503D4" w:rsidRDefault="00BC2DB5">
      <w:pPr>
        <w:spacing w:line="360" w:lineRule="auto"/>
        <w:ind w:firstLine="709"/>
        <w:jc w:val="both"/>
      </w:pPr>
      <w:r>
        <w:t>Foi realizado o teste de usabilidade através da ferramenta online Usability Hub.</w:t>
      </w:r>
    </w:p>
    <w:p w14:paraId="16C031CB" w14:textId="77777777" w:rsidR="005503D4" w:rsidRDefault="00BC2DB5">
      <w:pPr>
        <w:spacing w:line="360" w:lineRule="auto"/>
        <w:ind w:firstLine="709"/>
        <w:jc w:val="both"/>
      </w:pPr>
      <w:r>
        <w:t xml:space="preserve">Os testes pertinentes foram de navegação pelo protótipo e perguntas pertinentes ao </w:t>
      </w:r>
      <w:r>
        <w:t>fluxo, de visualização de layout com perguntas pertinentes ao layout, de primeiro clique, no qual o participante deveria tentar acessar determinada funcionalidade com apenas um clique.</w:t>
      </w:r>
    </w:p>
    <w:p w14:paraId="6642F25D" w14:textId="77777777" w:rsidR="005503D4" w:rsidRDefault="00BC2DB5">
      <w:pPr>
        <w:spacing w:line="360" w:lineRule="auto"/>
        <w:ind w:firstLine="709"/>
        <w:jc w:val="both"/>
        <w:rPr>
          <w:b/>
          <w:smallCaps/>
          <w:color w:val="000000"/>
        </w:rPr>
      </w:pPr>
      <w:r>
        <w:t xml:space="preserve">Para acessar os testes, disponibilizamos no seguinte site: </w:t>
      </w:r>
      <w:hyperlink r:id="rId36">
        <w:r>
          <w:rPr>
            <w:color w:val="0000FF"/>
            <w:u w:val="single"/>
          </w:rPr>
          <w:t>https://sandrosa1.github.io/teste_sao_roque_voce/</w:t>
        </w:r>
      </w:hyperlink>
      <w:r>
        <w:t xml:space="preserve"> .</w:t>
      </w:r>
    </w:p>
    <w:p w14:paraId="3158CDC6" w14:textId="77777777" w:rsidR="005503D4" w:rsidRDefault="00BC2DB5">
      <w:pPr>
        <w:spacing w:line="360" w:lineRule="auto"/>
        <w:ind w:firstLine="709"/>
        <w:jc w:val="both"/>
      </w:pPr>
      <w:r>
        <w:t xml:space="preserve">Através do relatório gerado por meio das análises das respostas, foi possível sugerir melhorias e aprimorar o protótipo. Os resultados do </w:t>
      </w:r>
      <w:r>
        <w:t>relatório encontram-se em anexo.</w:t>
      </w:r>
    </w:p>
    <w:p w14:paraId="36DB05AA" w14:textId="77777777" w:rsidR="005503D4" w:rsidRDefault="005503D4">
      <w:pPr>
        <w:spacing w:line="360" w:lineRule="auto"/>
        <w:ind w:firstLine="709"/>
        <w:jc w:val="both"/>
      </w:pPr>
    </w:p>
    <w:p w14:paraId="0B751158" w14:textId="77777777" w:rsidR="005503D4" w:rsidRDefault="005503D4">
      <w:pPr>
        <w:spacing w:line="360" w:lineRule="auto"/>
        <w:ind w:firstLine="709"/>
        <w:jc w:val="both"/>
      </w:pPr>
    </w:p>
    <w:p w14:paraId="2527147E" w14:textId="77777777" w:rsidR="005503D4" w:rsidRDefault="005503D4">
      <w:pPr>
        <w:spacing w:line="360" w:lineRule="auto"/>
        <w:ind w:firstLine="709"/>
        <w:jc w:val="both"/>
      </w:pPr>
    </w:p>
    <w:p w14:paraId="6749F01A" w14:textId="77777777" w:rsidR="005503D4" w:rsidRDefault="005503D4">
      <w:pPr>
        <w:spacing w:line="360" w:lineRule="auto"/>
        <w:ind w:firstLine="709"/>
        <w:jc w:val="both"/>
      </w:pPr>
    </w:p>
    <w:p w14:paraId="1A8CF67B" w14:textId="77777777" w:rsidR="005503D4" w:rsidRDefault="005503D4">
      <w:pPr>
        <w:spacing w:line="360" w:lineRule="auto"/>
        <w:ind w:firstLine="709"/>
        <w:jc w:val="both"/>
      </w:pPr>
    </w:p>
    <w:p w14:paraId="2CD888C7" w14:textId="77777777" w:rsidR="005503D4" w:rsidRDefault="005503D4">
      <w:pPr>
        <w:spacing w:line="360" w:lineRule="auto"/>
        <w:ind w:firstLine="709"/>
        <w:jc w:val="both"/>
      </w:pPr>
    </w:p>
    <w:p w14:paraId="0A0407B3" w14:textId="77777777" w:rsidR="005503D4" w:rsidRDefault="005503D4">
      <w:pPr>
        <w:spacing w:line="360" w:lineRule="auto"/>
        <w:ind w:firstLine="709"/>
        <w:jc w:val="both"/>
      </w:pPr>
    </w:p>
    <w:p w14:paraId="57A8037E" w14:textId="77777777" w:rsidR="005503D4" w:rsidRDefault="005503D4">
      <w:pPr>
        <w:spacing w:line="360" w:lineRule="auto"/>
        <w:ind w:firstLine="709"/>
        <w:jc w:val="both"/>
      </w:pPr>
    </w:p>
    <w:p w14:paraId="639ACBB8" w14:textId="77777777" w:rsidR="005503D4" w:rsidRDefault="005503D4">
      <w:pPr>
        <w:spacing w:line="360" w:lineRule="auto"/>
        <w:ind w:firstLine="709"/>
        <w:jc w:val="both"/>
      </w:pPr>
    </w:p>
    <w:p w14:paraId="44862E9B" w14:textId="77777777" w:rsidR="005503D4" w:rsidRDefault="005503D4">
      <w:pPr>
        <w:spacing w:line="360" w:lineRule="auto"/>
        <w:ind w:firstLine="709"/>
        <w:jc w:val="both"/>
      </w:pPr>
    </w:p>
    <w:p w14:paraId="6AB6C533" w14:textId="77777777" w:rsidR="005503D4" w:rsidRDefault="005503D4">
      <w:pPr>
        <w:spacing w:line="360" w:lineRule="auto"/>
        <w:ind w:firstLine="709"/>
        <w:jc w:val="both"/>
      </w:pPr>
    </w:p>
    <w:p w14:paraId="00B82E04" w14:textId="77777777" w:rsidR="005503D4" w:rsidRDefault="005503D4">
      <w:pPr>
        <w:spacing w:line="360" w:lineRule="auto"/>
        <w:ind w:firstLine="709"/>
        <w:jc w:val="both"/>
      </w:pPr>
    </w:p>
    <w:p w14:paraId="34CA05ED" w14:textId="77777777" w:rsidR="005503D4" w:rsidRDefault="005503D4">
      <w:pPr>
        <w:spacing w:line="360" w:lineRule="auto"/>
        <w:ind w:firstLine="709"/>
        <w:jc w:val="both"/>
      </w:pPr>
    </w:p>
    <w:p w14:paraId="455230F6" w14:textId="77777777" w:rsidR="005503D4" w:rsidRDefault="005503D4">
      <w:pPr>
        <w:spacing w:line="360" w:lineRule="auto"/>
        <w:ind w:firstLine="709"/>
        <w:jc w:val="both"/>
      </w:pPr>
    </w:p>
    <w:p w14:paraId="7D2D26DE" w14:textId="77777777" w:rsidR="005503D4" w:rsidRDefault="005503D4">
      <w:pPr>
        <w:spacing w:line="360" w:lineRule="auto"/>
        <w:ind w:firstLine="709"/>
        <w:jc w:val="both"/>
      </w:pPr>
    </w:p>
    <w:p w14:paraId="4838FE8C" w14:textId="77777777" w:rsidR="005503D4" w:rsidRDefault="005503D4">
      <w:pPr>
        <w:spacing w:line="360" w:lineRule="auto"/>
        <w:ind w:firstLine="709"/>
        <w:jc w:val="both"/>
      </w:pPr>
    </w:p>
    <w:p w14:paraId="4D8A09EA" w14:textId="77777777" w:rsidR="005503D4" w:rsidRDefault="00BC2DB5">
      <w:pPr>
        <w:rPr>
          <w:b/>
          <w:smallCaps/>
          <w:color w:val="000000"/>
        </w:rPr>
      </w:pPr>
      <w:r>
        <w:br w:type="page"/>
      </w:r>
    </w:p>
    <w:p w14:paraId="43AB33AB" w14:textId="77777777" w:rsidR="005503D4" w:rsidRDefault="00BC2DB5">
      <w:pPr>
        <w:pStyle w:val="Ttulo1"/>
        <w:rPr>
          <w:smallCaps/>
          <w:szCs w:val="24"/>
        </w:rPr>
      </w:pPr>
      <w:bookmarkStart w:id="108" w:name="_Toc101808831"/>
      <w:r>
        <w:rPr>
          <w:szCs w:val="24"/>
        </w:rPr>
        <w:lastRenderedPageBreak/>
        <w:t>4. CONSIDERAÇÕES FINAIS</w:t>
      </w:r>
      <w:bookmarkEnd w:id="108"/>
    </w:p>
    <w:p w14:paraId="19EA02E9" w14:textId="77777777" w:rsidR="005503D4" w:rsidRDefault="00BC2DB5">
      <w:pPr>
        <w:spacing w:line="360" w:lineRule="auto"/>
        <w:ind w:firstLine="709"/>
        <w:jc w:val="both"/>
      </w:pPr>
      <w:r>
        <w:t>Resgatar os objetivos apresentados, indicando quais deles já foram atingidos e quais não forma, justificando as razões que impediram tal desenvolvimento.</w:t>
      </w:r>
    </w:p>
    <w:p w14:paraId="417E6BAD" w14:textId="77777777" w:rsidR="005503D4" w:rsidRDefault="00BC2DB5">
      <w:pPr>
        <w:spacing w:line="360" w:lineRule="auto"/>
        <w:ind w:firstLine="709"/>
        <w:jc w:val="both"/>
      </w:pPr>
      <w:r>
        <w:t>Indicar potencial de negóci</w:t>
      </w:r>
      <w:r>
        <w:t>o.</w:t>
      </w:r>
    </w:p>
    <w:p w14:paraId="29F5AD2E" w14:textId="77777777" w:rsidR="005503D4" w:rsidRDefault="00BC2DB5">
      <w:pPr>
        <w:spacing w:line="360" w:lineRule="auto"/>
        <w:ind w:firstLine="709"/>
        <w:jc w:val="both"/>
        <w:rPr>
          <w:b/>
        </w:rPr>
      </w:pPr>
      <w:r>
        <w:t>Indicar etapas do curso que auxiliaram na ideação, desenvolvimento e término da primeira versão do sistema apresentado.</w:t>
      </w:r>
    </w:p>
    <w:p w14:paraId="510195AD" w14:textId="77777777" w:rsidR="005503D4" w:rsidRDefault="00BC2DB5">
      <w:pPr>
        <w:suppressAutoHyphens w:val="0"/>
        <w:rPr>
          <w:b/>
          <w:bCs/>
          <w:caps/>
          <w:color w:val="000000"/>
        </w:rPr>
      </w:pPr>
      <w:r>
        <w:br w:type="page"/>
      </w:r>
    </w:p>
    <w:p w14:paraId="44D7F121" w14:textId="77777777" w:rsidR="005503D4" w:rsidRDefault="00BC2DB5">
      <w:pPr>
        <w:pStyle w:val="Ttulo1"/>
        <w:rPr>
          <w:smallCaps/>
          <w:szCs w:val="24"/>
        </w:rPr>
      </w:pPr>
      <w:bookmarkStart w:id="109" w:name="_Toc101808832"/>
      <w:r>
        <w:rPr>
          <w:szCs w:val="24"/>
        </w:rPr>
        <w:lastRenderedPageBreak/>
        <w:t>REFERÊNCIAS</w:t>
      </w:r>
      <w:bookmarkEnd w:id="109"/>
    </w:p>
    <w:p w14:paraId="2B4A4C51" w14:textId="77777777" w:rsidR="005503D4" w:rsidRDefault="005503D4">
      <w:pPr>
        <w:spacing w:line="360" w:lineRule="auto"/>
      </w:pPr>
    </w:p>
    <w:p w14:paraId="5C5E8449" w14:textId="6A546F34" w:rsidR="005503D4" w:rsidRDefault="00BC2DB5">
      <w:pPr>
        <w:spacing w:line="360" w:lineRule="auto"/>
        <w:rPr>
          <w:b/>
          <w:smallCaps/>
          <w:color w:val="000000"/>
        </w:rPr>
      </w:pPr>
      <w:r>
        <w:t xml:space="preserve">BENTO, Evaldo Junios, Desenvolvimento Web com PHP e MySQL. Ediação atualizada para PHP 8. SP, Brasil: Casa do </w:t>
      </w:r>
      <w:del w:id="110" w:author="ALLAN TRINDADE" w:date="2022-05-23T11:43:00Z">
        <w:r w:rsidDel="00F47B8C">
          <w:delText>Codigo</w:delText>
        </w:r>
      </w:del>
      <w:ins w:id="111" w:author="ALLAN TRINDADE" w:date="2022-05-23T11:43:00Z">
        <w:r w:rsidR="00F47B8C">
          <w:t>Código</w:t>
        </w:r>
      </w:ins>
      <w:r>
        <w:t xml:space="preserve"> | Alura 2020. 750p.</w:t>
      </w:r>
    </w:p>
    <w:p w14:paraId="3105BB96" w14:textId="77777777" w:rsidR="005503D4" w:rsidRDefault="005503D4">
      <w:pPr>
        <w:spacing w:line="360" w:lineRule="auto"/>
      </w:pPr>
    </w:p>
    <w:p w14:paraId="43FA45E1" w14:textId="77777777" w:rsidR="005503D4" w:rsidRDefault="00BC2DB5">
      <w:pPr>
        <w:spacing w:line="360" w:lineRule="auto"/>
      </w:pPr>
      <w:r>
        <w:t>BIFFI, Kelvin Baumhardt. Javascript: Básico ao Avançado, 2018, 121p.</w:t>
      </w:r>
    </w:p>
    <w:p w14:paraId="7357A127" w14:textId="77777777" w:rsidR="005503D4" w:rsidRDefault="005503D4">
      <w:pPr>
        <w:spacing w:line="360" w:lineRule="auto"/>
      </w:pPr>
    </w:p>
    <w:p w14:paraId="03CE3BE6" w14:textId="1016A01B" w:rsidR="005503D4" w:rsidRDefault="00BC2DB5">
      <w:pPr>
        <w:spacing w:line="360" w:lineRule="auto"/>
        <w:jc w:val="both"/>
        <w:rPr>
          <w:rFonts w:eastAsia="Arial"/>
        </w:rPr>
      </w:pPr>
      <w:r>
        <w:rPr>
          <w:rFonts w:eastAsia="Arial"/>
        </w:rPr>
        <w:t xml:space="preserve">CANCINOS, Marcelo, Bootstrap – </w:t>
      </w:r>
      <w:del w:id="112" w:author="ALLAN TRINDADE" w:date="2022-05-23T11:44:00Z">
        <w:r w:rsidDel="00F47B8C">
          <w:rPr>
            <w:rFonts w:eastAsia="Arial"/>
          </w:rPr>
          <w:delText>Iniciates</w:delText>
        </w:r>
      </w:del>
      <w:ins w:id="113" w:author="ALLAN TRINDADE" w:date="2022-05-23T11:44:00Z">
        <w:r w:rsidR="00F47B8C">
          <w:rPr>
            <w:rFonts w:eastAsia="Arial"/>
          </w:rPr>
          <w:t>Iniciantes</w:t>
        </w:r>
      </w:ins>
      <w:r>
        <w:rPr>
          <w:rFonts w:eastAsia="Arial"/>
        </w:rPr>
        <w:t>:</w:t>
      </w:r>
      <w:ins w:id="114" w:author="ALLAN TRINDADE" w:date="2022-05-23T11:44:00Z">
        <w:r w:rsidR="00F47B8C">
          <w:rPr>
            <w:rFonts w:eastAsia="Arial"/>
          </w:rPr>
          <w:t xml:space="preserve"> </w:t>
        </w:r>
      </w:ins>
      <w:r>
        <w:rPr>
          <w:rFonts w:eastAsia="Arial"/>
          <w:color w:val="000000"/>
        </w:rPr>
        <w:t>Design Rápido e Fácil para Programadores de Web e Aplicativos, Amazon Digital Services LLC - KDP Print US, 2020. 104p</w:t>
      </w:r>
      <w:r>
        <w:rPr>
          <w:rFonts w:eastAsia="Arial"/>
          <w:color w:val="000000"/>
        </w:rPr>
        <w:t>. ISBN 9798674708971</w:t>
      </w:r>
    </w:p>
    <w:p w14:paraId="19DC9B3B" w14:textId="77777777" w:rsidR="005503D4" w:rsidRDefault="005503D4">
      <w:pPr>
        <w:spacing w:line="360" w:lineRule="auto"/>
      </w:pPr>
    </w:p>
    <w:p w14:paraId="3F3BF482" w14:textId="3C4B7F8E" w:rsidR="005503D4" w:rsidRDefault="00BC2DB5">
      <w:pPr>
        <w:spacing w:line="360" w:lineRule="auto"/>
        <w:rPr>
          <w:b/>
          <w:smallCaps/>
          <w:color w:val="000000"/>
        </w:rPr>
      </w:pPr>
      <w:r>
        <w:t>FERREIRA, Silvio, Guia prático do HTML</w:t>
      </w:r>
      <w:del w:id="115" w:author="ALLAN TRINDADE" w:date="2022-05-23T11:37:00Z">
        <w:r w:rsidDel="005B2732">
          <w:delText>5 .</w:delText>
        </w:r>
      </w:del>
      <w:ins w:id="116" w:author="ALLAN TRINDADE" w:date="2022-05-23T11:37:00Z">
        <w:r w:rsidR="005B2732">
          <w:t>5.</w:t>
        </w:r>
      </w:ins>
      <w:r>
        <w:t xml:space="preserve"> 1ª edição. SP, Brasil: Universo dos livros, 2013. 168p. ISBN: 9788579303760</w:t>
      </w:r>
    </w:p>
    <w:p w14:paraId="7A200367" w14:textId="77777777" w:rsidR="005503D4" w:rsidRDefault="005503D4">
      <w:pPr>
        <w:spacing w:line="360" w:lineRule="auto"/>
      </w:pPr>
    </w:p>
    <w:p w14:paraId="392F8100" w14:textId="57DFCAC8" w:rsidR="005503D4" w:rsidRDefault="00BC2DB5">
      <w:pPr>
        <w:spacing w:line="360" w:lineRule="auto"/>
      </w:pPr>
      <w:r>
        <w:t>MIYAGUSKU, Renata. Desvendado os recursos do CSS: Aprenda passo a passo a criar folhas de estilos. Câmara Brasileir</w:t>
      </w:r>
      <w:r>
        <w:t>a do Livro, SP, Brasil:</w:t>
      </w:r>
      <w:ins w:id="117" w:author="ALLAN TRINDADE" w:date="2022-05-23T11:44:00Z">
        <w:r w:rsidR="00F47B8C">
          <w:t xml:space="preserve"> </w:t>
        </w:r>
      </w:ins>
      <w:r>
        <w:t>Digerati Books, 2007, 112p.</w:t>
      </w:r>
    </w:p>
    <w:p w14:paraId="6E74BD21" w14:textId="77777777" w:rsidR="005503D4" w:rsidRDefault="005503D4">
      <w:pPr>
        <w:spacing w:line="360" w:lineRule="auto"/>
        <w:rPr>
          <w:color w:val="000000"/>
          <w:highlight w:val="white"/>
        </w:rPr>
      </w:pPr>
    </w:p>
    <w:p w14:paraId="0F889CEB" w14:textId="77777777" w:rsidR="005503D4" w:rsidRDefault="00BC2DB5">
      <w:pPr>
        <w:spacing w:line="360" w:lineRule="auto"/>
        <w:rPr>
          <w:b/>
          <w:smallCaps/>
          <w:color w:val="000000"/>
        </w:rPr>
      </w:pPr>
      <w:r>
        <w:rPr>
          <w:color w:val="000000"/>
          <w:shd w:val="clear" w:color="auto" w:fill="FFFFFF"/>
        </w:rPr>
        <w:t>MORE: Mecanismo online para referências, versão 2.0. Florianópolis: UFSC Rexlab, 2013. Disponível em: http://www.more.ufsc.br/. Acesso em: XX XXX XXXX.</w:t>
      </w:r>
    </w:p>
    <w:p w14:paraId="06F895A7" w14:textId="77777777" w:rsidR="005503D4" w:rsidRDefault="005503D4">
      <w:pPr>
        <w:spacing w:line="360" w:lineRule="auto"/>
        <w:rPr>
          <w:b/>
          <w:smallCaps/>
          <w:color w:val="000000"/>
        </w:rPr>
      </w:pPr>
    </w:p>
    <w:p w14:paraId="0991D694" w14:textId="77777777" w:rsidR="005503D4" w:rsidRDefault="00BC2DB5">
      <w:pPr>
        <w:spacing w:line="360" w:lineRule="auto"/>
        <w:rPr>
          <w:b/>
          <w:smallCaps/>
          <w:color w:val="000000"/>
        </w:rPr>
      </w:pPr>
      <w:r>
        <w:rPr>
          <w:b/>
          <w:smallCaps/>
          <w:color w:val="000000"/>
        </w:rPr>
        <w:t>(Usar o site MORE para criar as referências abaixo)</w:t>
      </w:r>
      <w:r>
        <w:rPr>
          <w:b/>
          <w:smallCaps/>
          <w:color w:val="000000"/>
        </w:rPr>
        <w:t xml:space="preserve"> https://www.more.ufsc.br/</w:t>
      </w:r>
    </w:p>
    <w:p w14:paraId="3AE19401" w14:textId="77777777" w:rsidR="005503D4" w:rsidRDefault="005503D4">
      <w:pPr>
        <w:spacing w:line="360" w:lineRule="auto"/>
        <w:rPr>
          <w:b/>
          <w:smallCaps/>
          <w:color w:val="000000"/>
          <w:u w:val="single"/>
        </w:rPr>
      </w:pPr>
    </w:p>
    <w:p w14:paraId="7AF7B297" w14:textId="77777777" w:rsidR="005503D4" w:rsidRDefault="005503D4">
      <w:pPr>
        <w:spacing w:line="360" w:lineRule="auto"/>
        <w:jc w:val="both"/>
        <w:rPr>
          <w:rFonts w:eastAsia="Arial"/>
        </w:rPr>
      </w:pPr>
    </w:p>
    <w:p w14:paraId="0B8B4EF5" w14:textId="77777777" w:rsidR="005503D4" w:rsidRDefault="00BC2DB5">
      <w:pPr>
        <w:spacing w:line="360" w:lineRule="auto"/>
      </w:pPr>
      <w:r>
        <w:rPr>
          <w:color w:val="0000FF"/>
          <w:u w:val="single"/>
        </w:rPr>
        <w:t>https://connectedsmartcities.com.br/objetivo-da-plataforma</w:t>
      </w:r>
    </w:p>
    <w:p w14:paraId="7A60C978" w14:textId="77777777" w:rsidR="005503D4" w:rsidRDefault="005503D4">
      <w:pPr>
        <w:spacing w:line="360" w:lineRule="auto"/>
      </w:pPr>
      <w:bookmarkStart w:id="118" w:name="_heading=h.3whwml4"/>
      <w:bookmarkEnd w:id="118"/>
    </w:p>
    <w:p w14:paraId="6E1DF0D5" w14:textId="77777777" w:rsidR="005503D4" w:rsidRDefault="00BC2DB5">
      <w:pPr>
        <w:spacing w:line="360" w:lineRule="auto"/>
        <w:jc w:val="both"/>
        <w:rPr>
          <w:rFonts w:eastAsia="Arial"/>
        </w:rPr>
        <w:sectPr w:rsidR="005503D4">
          <w:headerReference w:type="default" r:id="rId37"/>
          <w:footerReference w:type="default" r:id="rId38"/>
          <w:pgSz w:w="11906" w:h="16838"/>
          <w:pgMar w:top="1701" w:right="1129" w:bottom="1191" w:left="1701" w:header="1134" w:footer="1134" w:gutter="0"/>
          <w:cols w:space="720"/>
          <w:formProt w:val="0"/>
          <w:docGrid w:linePitch="100"/>
        </w:sectPr>
      </w:pPr>
      <w:r>
        <w:rPr>
          <w:rFonts w:eastAsia="Arial"/>
          <w:color w:val="0000FF"/>
          <w:u w:val="single"/>
        </w:rPr>
        <w:t>https://refactoring.guru/pt-br/design-patterns/history</w:t>
      </w:r>
    </w:p>
    <w:p w14:paraId="0DAD1F7B" w14:textId="77777777" w:rsidR="005503D4" w:rsidRDefault="00BC2DB5">
      <w:pPr>
        <w:pStyle w:val="Ttulo1"/>
      </w:pPr>
      <w:bookmarkStart w:id="119" w:name="_Toc101808833"/>
      <w:r>
        <w:lastRenderedPageBreak/>
        <w:t>APÊNDICE A- DOCUMENTO DE VISÃO</w:t>
      </w:r>
      <w:bookmarkEnd w:id="119"/>
    </w:p>
    <w:p w14:paraId="459D6E27" w14:textId="77777777" w:rsidR="005503D4" w:rsidRDefault="00BC2DB5">
      <w:pPr>
        <w:spacing w:after="28" w:line="259" w:lineRule="auto"/>
        <w:ind w:left="-29"/>
      </w:pPr>
      <w:r>
        <w:rPr>
          <w:noProof/>
        </w:rPr>
        <mc:AlternateContent>
          <mc:Choice Requires="wpg">
            <w:drawing>
              <wp:inline distT="0" distB="0" distL="0" distR="0" wp14:anchorId="297714EE" wp14:editId="586AB737">
                <wp:extent cx="5825490" cy="12700"/>
                <wp:effectExtent l="0" t="0" r="0" b="0"/>
                <wp:docPr id="21" name="Forma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4800" cy="12240"/>
                          <a:chOff x="0" y="0"/>
                          <a:chExt cx="0" cy="0"/>
                        </a:xfrm>
                      </wpg:grpSpPr>
                      <wpg:grpSp>
                        <wpg:cNvPr id="2" name="Agrupar 2"/>
                        <wpg:cNvGrpSpPr/>
                        <wpg:grpSpPr>
                          <a:xfrm>
                            <a:off x="0" y="0"/>
                            <a:ext cx="5824800" cy="12240"/>
                            <a:chOff x="0" y="0"/>
                            <a:chExt cx="0" cy="0"/>
                          </a:xfrm>
                        </wpg:grpSpPr>
                        <wps:wsp>
                          <wps:cNvPr id="22" name="Retângulo 22"/>
                          <wps:cNvSpPr/>
                          <wps:spPr>
                            <a:xfrm>
                              <a:off x="0" y="0"/>
                              <a:ext cx="5824800" cy="12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3" name="Forma Livre: Forma 23"/>
                          <wps:cNvSpPr/>
                          <wps:spPr>
                            <a:xfrm>
                              <a:off x="0" y="0"/>
                              <a:ext cx="5824800" cy="12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821681" h="9144">
                                  <a:moveTo>
                                    <a:pt x="0" y="0"/>
                                  </a:moveTo>
                                  <a:lnTo>
                                    <a:pt x="5821681" y="0"/>
                                  </a:lnTo>
                                  <a:lnTo>
                                    <a:pt x="5821681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Forma2" style="position:absolute;margin-left:0pt;margin-top:-1pt;width:458.65pt;height:0.95pt" coordorigin="0,-20" coordsize="9173,19">
                <v:group id="shape_0" alt="Agrupar 1" style="position:absolute;left:0;top:-20;width:9173;height:19">
                  <v:rect id="shape_0" ID="Retângulo 2" stroked="f" style="position:absolute;left:0;top:-20;width:9172;height:18;mso-position-vertical:top">
                    <w10:wrap type="none"/>
                    <v:fill o:detectmouseclick="t" on="false"/>
                    <v:stroke color="#3465a4" joinstyle="round" endcap="flat"/>
                  </v:rect>
                </v:group>
              </v:group>
            </w:pict>
          </mc:Fallback>
        </mc:AlternateContent>
      </w:r>
    </w:p>
    <w:p w14:paraId="4397980C" w14:textId="77777777" w:rsidR="005503D4" w:rsidRDefault="00BC2DB5">
      <w:pPr>
        <w:spacing w:after="167" w:line="259" w:lineRule="auto"/>
      </w:pPr>
      <w:r>
        <w:t xml:space="preserve"> </w:t>
      </w:r>
    </w:p>
    <w:p w14:paraId="29B0E1F2" w14:textId="77777777" w:rsidR="005503D4" w:rsidRDefault="00BC2DB5">
      <w:pPr>
        <w:spacing w:line="259" w:lineRule="auto"/>
        <w:ind w:right="249"/>
        <w:jc w:val="right"/>
      </w:pPr>
      <w:r>
        <w:rPr>
          <w:b/>
        </w:rPr>
        <w:t>SRV</w:t>
      </w:r>
    </w:p>
    <w:p w14:paraId="01D8D5BD" w14:textId="77777777" w:rsidR="005503D4" w:rsidRDefault="00BC2DB5">
      <w:pPr>
        <w:spacing w:line="259" w:lineRule="auto"/>
        <w:ind w:right="191"/>
        <w:jc w:val="right"/>
      </w:pPr>
      <w:r>
        <w:t xml:space="preserve"> </w:t>
      </w:r>
    </w:p>
    <w:p w14:paraId="768C5872" w14:textId="77777777" w:rsidR="005503D4" w:rsidRDefault="00BC2DB5">
      <w:pPr>
        <w:spacing w:after="21" w:line="259" w:lineRule="auto"/>
        <w:ind w:left="-29"/>
      </w:pPr>
      <w:r>
        <w:rPr>
          <w:noProof/>
        </w:rPr>
        <mc:AlternateContent>
          <mc:Choice Requires="wpg">
            <w:drawing>
              <wp:inline distT="0" distB="0" distL="0" distR="0" wp14:anchorId="1103A122" wp14:editId="53495B42">
                <wp:extent cx="5825490" cy="12700"/>
                <wp:effectExtent l="0" t="0" r="0" b="0"/>
                <wp:docPr id="24" name="Forma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4800" cy="12240"/>
                          <a:chOff x="0" y="0"/>
                          <a:chExt cx="0" cy="0"/>
                        </a:xfrm>
                      </wpg:grpSpPr>
                      <wpg:grpSp>
                        <wpg:cNvPr id="25" name="Agrupar 25"/>
                        <wpg:cNvGrpSpPr/>
                        <wpg:grpSpPr>
                          <a:xfrm>
                            <a:off x="0" y="0"/>
                            <a:ext cx="5824800" cy="12240"/>
                            <a:chOff x="0" y="0"/>
                            <a:chExt cx="0" cy="0"/>
                          </a:xfrm>
                        </wpg:grpSpPr>
                        <wps:wsp>
                          <wps:cNvPr id="26" name="Retângulo 26"/>
                          <wps:cNvSpPr/>
                          <wps:spPr>
                            <a:xfrm>
                              <a:off x="0" y="0"/>
                              <a:ext cx="5824800" cy="122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  <wps:wsp>
                          <wps:cNvPr id="27" name="Forma Livre: Forma 27"/>
                          <wps:cNvSpPr/>
                          <wps:spPr>
                            <a:xfrm>
                              <a:off x="0" y="0"/>
                              <a:ext cx="5824800" cy="122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821681" h="9144">
                                  <a:moveTo>
                                    <a:pt x="0" y="0"/>
                                  </a:moveTo>
                                  <a:lnTo>
                                    <a:pt x="5821681" y="0"/>
                                  </a:lnTo>
                                  <a:lnTo>
                                    <a:pt x="5821681" y="9144"/>
                                  </a:lnTo>
                                  <a:lnTo>
                                    <a:pt x="0" y="9144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shape_0" alt="Forma3" style="position:absolute;margin-left:0pt;margin-top:-1pt;width:458.65pt;height:0.95pt" coordorigin="0,-20" coordsize="9173,19">
                <v:group id="shape_0" alt="Agrupar 4" style="position:absolute;left:0;top:-20;width:9173;height:19">
                  <v:rect id="shape_0" ID="Retângulo 8" stroked="f" style="position:absolute;left:0;top:-20;width:9172;height:18;mso-position-vertical:top">
                    <w10:wrap type="none"/>
                    <v:fill o:detectmouseclick="t" on="false"/>
                    <v:stroke color="#3465a4" joinstyle="round" endcap="flat"/>
                  </v:rect>
                </v:group>
              </v:group>
            </w:pict>
          </mc:Fallback>
        </mc:AlternateContent>
      </w:r>
    </w:p>
    <w:p w14:paraId="012A14BE" w14:textId="77777777" w:rsidR="005503D4" w:rsidRDefault="00BC2DB5">
      <w:pPr>
        <w:spacing w:after="5162" w:line="259" w:lineRule="auto"/>
      </w:pPr>
      <w:r>
        <w:t xml:space="preserve"> </w:t>
      </w:r>
    </w:p>
    <w:p w14:paraId="466A62DD" w14:textId="77777777" w:rsidR="005503D4" w:rsidRDefault="00BC2DB5">
      <w:pPr>
        <w:spacing w:line="259" w:lineRule="auto"/>
        <w:ind w:left="10" w:right="237" w:hanging="10"/>
        <w:jc w:val="right"/>
      </w:pPr>
      <w:r>
        <w:rPr>
          <w:b/>
        </w:rPr>
        <w:t>SVS-São Roque e Você</w:t>
      </w:r>
    </w:p>
    <w:p w14:paraId="7A5F87B5" w14:textId="77777777" w:rsidR="005503D4" w:rsidRDefault="00BC2DB5">
      <w:pPr>
        <w:spacing w:line="259" w:lineRule="auto"/>
        <w:ind w:left="10" w:right="237" w:hanging="10"/>
        <w:jc w:val="right"/>
      </w:pPr>
      <w:r>
        <w:rPr>
          <w:b/>
        </w:rPr>
        <w:t xml:space="preserve">Visão </w:t>
      </w:r>
    </w:p>
    <w:p w14:paraId="3DE624BD" w14:textId="77777777" w:rsidR="005503D4" w:rsidRDefault="00BC2DB5">
      <w:pPr>
        <w:spacing w:line="259" w:lineRule="auto"/>
        <w:ind w:right="197"/>
        <w:jc w:val="right"/>
      </w:pPr>
      <w:r>
        <w:rPr>
          <w:b/>
        </w:rPr>
        <w:t xml:space="preserve"> </w:t>
      </w:r>
    </w:p>
    <w:p w14:paraId="411C3569" w14:textId="77777777" w:rsidR="005503D4" w:rsidRDefault="00BC2DB5">
      <w:pPr>
        <w:spacing w:line="259" w:lineRule="auto"/>
        <w:ind w:left="10" w:right="237" w:hanging="10"/>
        <w:jc w:val="right"/>
      </w:pPr>
      <w:r>
        <w:rPr>
          <w:b/>
        </w:rPr>
        <w:t>Versão 1.0</w:t>
      </w:r>
    </w:p>
    <w:p w14:paraId="7239D34F" w14:textId="77777777" w:rsidR="005503D4" w:rsidRDefault="00BC2DB5">
      <w:pPr>
        <w:spacing w:line="259" w:lineRule="auto"/>
        <w:ind w:right="197"/>
        <w:jc w:val="center"/>
      </w:pPr>
      <w:r>
        <w:rPr>
          <w:b/>
        </w:rPr>
        <w:t xml:space="preserve"> </w:t>
      </w:r>
    </w:p>
    <w:p w14:paraId="2F6C798F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6F80202A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215ED476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4E09673E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59CA8E16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4AB9D6A8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566CBDC0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24B85CF9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4FD3775A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7E9688B0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7006D5B3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51412757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4B8F236D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4D4ED8E0" w14:textId="77777777" w:rsidR="005503D4" w:rsidRDefault="005503D4">
      <w:pPr>
        <w:spacing w:line="259" w:lineRule="auto"/>
        <w:ind w:left="10" w:right="3700" w:hanging="10"/>
        <w:jc w:val="right"/>
        <w:rPr>
          <w:b/>
        </w:rPr>
      </w:pPr>
    </w:p>
    <w:p w14:paraId="64E2DFC4" w14:textId="77777777" w:rsidR="005503D4" w:rsidRDefault="005503D4">
      <w:pPr>
        <w:spacing w:line="259" w:lineRule="auto"/>
        <w:ind w:left="10" w:right="3700" w:hanging="10"/>
        <w:jc w:val="right"/>
      </w:pPr>
    </w:p>
    <w:p w14:paraId="6EAF4C99" w14:textId="77777777" w:rsidR="005503D4" w:rsidRDefault="00BC2DB5">
      <w:pPr>
        <w:suppressAutoHyphens w:val="0"/>
        <w:rPr>
          <w:b/>
        </w:rPr>
      </w:pPr>
      <w:r>
        <w:br w:type="page"/>
      </w:r>
    </w:p>
    <w:p w14:paraId="561A8716" w14:textId="77777777" w:rsidR="005503D4" w:rsidRDefault="00BC2DB5">
      <w:pPr>
        <w:ind w:left="11" w:right="3703" w:hanging="11"/>
        <w:jc w:val="right"/>
      </w:pPr>
      <w:r>
        <w:rPr>
          <w:b/>
        </w:rPr>
        <w:lastRenderedPageBreak/>
        <w:t xml:space="preserve">Histórico da Revisão </w:t>
      </w:r>
    </w:p>
    <w:tbl>
      <w:tblPr>
        <w:tblW w:w="9076" w:type="dxa"/>
        <w:tblInd w:w="-86" w:type="dxa"/>
        <w:tblLook w:val="0400" w:firstRow="0" w:lastRow="0" w:firstColumn="0" w:lastColumn="0" w:noHBand="0" w:noVBand="1"/>
      </w:tblPr>
      <w:tblGrid>
        <w:gridCol w:w="2602"/>
        <w:gridCol w:w="1044"/>
        <w:gridCol w:w="3341"/>
        <w:gridCol w:w="2089"/>
      </w:tblGrid>
      <w:tr w:rsidR="005503D4" w14:paraId="18FA8ED4" w14:textId="77777777">
        <w:trPr>
          <w:trHeight w:val="418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2BD3A6C" w14:textId="77777777" w:rsidR="005503D4" w:rsidRDefault="00BC2DB5">
            <w:pPr>
              <w:spacing w:line="259" w:lineRule="auto"/>
              <w:ind w:left="9"/>
              <w:jc w:val="center"/>
            </w:pPr>
            <w:r>
              <w:rPr>
                <w:b/>
              </w:rPr>
              <w:t xml:space="preserve">Data </w:t>
            </w:r>
          </w:p>
        </w:tc>
        <w:tc>
          <w:tcPr>
            <w:tcW w:w="10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771C7F" w14:textId="77777777" w:rsidR="005503D4" w:rsidRDefault="00BC2DB5">
            <w:pPr>
              <w:spacing w:line="259" w:lineRule="auto"/>
              <w:ind w:left="7"/>
              <w:jc w:val="center"/>
            </w:pPr>
            <w:r>
              <w:rPr>
                <w:b/>
              </w:rPr>
              <w:t xml:space="preserve">Versão 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48D171E" w14:textId="77777777" w:rsidR="005503D4" w:rsidRDefault="00BC2DB5">
            <w:pPr>
              <w:spacing w:line="259" w:lineRule="auto"/>
              <w:ind w:left="9"/>
              <w:jc w:val="center"/>
            </w:pPr>
            <w:r>
              <w:rPr>
                <w:b/>
              </w:rPr>
              <w:t xml:space="preserve">Descrição 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BCB1B7" w14:textId="77777777" w:rsidR="005503D4" w:rsidRDefault="00BC2DB5">
            <w:pPr>
              <w:spacing w:line="259" w:lineRule="auto"/>
              <w:ind w:left="11"/>
              <w:jc w:val="center"/>
            </w:pPr>
            <w:r>
              <w:rPr>
                <w:b/>
              </w:rPr>
              <w:t xml:space="preserve">Autor </w:t>
            </w:r>
          </w:p>
        </w:tc>
      </w:tr>
      <w:tr w:rsidR="005503D4" w14:paraId="7FAD9EFE" w14:textId="77777777">
        <w:trPr>
          <w:trHeight w:val="701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F460A38" w14:textId="77777777" w:rsidR="005503D4" w:rsidRDefault="00BC2DB5">
            <w:pPr>
              <w:spacing w:line="259" w:lineRule="auto"/>
              <w:ind w:left="8"/>
              <w:jc w:val="center"/>
            </w:pPr>
            <w:r>
              <w:t>11 de outubro de 2021</w:t>
            </w:r>
          </w:p>
        </w:tc>
        <w:tc>
          <w:tcPr>
            <w:tcW w:w="10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D02F0D2" w14:textId="77777777" w:rsidR="005503D4" w:rsidRDefault="00BC2DB5">
            <w:pPr>
              <w:spacing w:line="259" w:lineRule="auto"/>
              <w:ind w:left="5"/>
              <w:jc w:val="center"/>
            </w:pPr>
            <w:r>
              <w:t>1.0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DD600A" w14:textId="77777777" w:rsidR="005503D4" w:rsidRDefault="00BC2DB5">
            <w:pPr>
              <w:spacing w:line="259" w:lineRule="auto"/>
              <w:jc w:val="center"/>
            </w:pPr>
            <w:r>
              <w:t>Criação do documento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BBA1882" w14:textId="77777777" w:rsidR="005503D4" w:rsidRDefault="00BC2DB5">
            <w:pPr>
              <w:spacing w:line="259" w:lineRule="auto"/>
            </w:pPr>
            <w:r>
              <w:t>Allan de Abreu</w:t>
            </w:r>
          </w:p>
          <w:p w14:paraId="7D4AE187" w14:textId="77777777" w:rsidR="005503D4" w:rsidRDefault="00BC2DB5">
            <w:pPr>
              <w:spacing w:line="259" w:lineRule="auto"/>
            </w:pPr>
            <w:r>
              <w:t>Carolina Kaji</w:t>
            </w:r>
          </w:p>
          <w:p w14:paraId="3CBB01FD" w14:textId="77777777" w:rsidR="005503D4" w:rsidRDefault="00BC2DB5">
            <w:pPr>
              <w:spacing w:line="259" w:lineRule="auto"/>
            </w:pPr>
            <w:r>
              <w:t>Rafael Augusto</w:t>
            </w:r>
          </w:p>
          <w:p w14:paraId="6D4809D2" w14:textId="77777777" w:rsidR="005503D4" w:rsidRDefault="00BC2DB5">
            <w:pPr>
              <w:spacing w:line="259" w:lineRule="auto"/>
            </w:pPr>
            <w:r>
              <w:t>Sandro Amâncio</w:t>
            </w:r>
          </w:p>
        </w:tc>
      </w:tr>
      <w:tr w:rsidR="005503D4" w14:paraId="3462A91B" w14:textId="77777777">
        <w:trPr>
          <w:trHeight w:val="701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B97115" w14:textId="77777777" w:rsidR="005503D4" w:rsidRDefault="00BC2DB5">
            <w:pPr>
              <w:spacing w:line="259" w:lineRule="auto"/>
              <w:ind w:left="8"/>
              <w:jc w:val="center"/>
            </w:pPr>
            <w:r>
              <w:t>12 de outubro de 2021</w:t>
            </w:r>
          </w:p>
        </w:tc>
        <w:tc>
          <w:tcPr>
            <w:tcW w:w="10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F340161" w14:textId="77777777" w:rsidR="005503D4" w:rsidRDefault="00BC2DB5">
            <w:pPr>
              <w:spacing w:line="259" w:lineRule="auto"/>
              <w:ind w:left="5"/>
              <w:jc w:val="center"/>
            </w:pPr>
            <w:r>
              <w:t>1.1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25BC67" w14:textId="68E52403" w:rsidR="005503D4" w:rsidRDefault="00BC2DB5">
            <w:pPr>
              <w:spacing w:line="259" w:lineRule="auto"/>
              <w:jc w:val="center"/>
            </w:pPr>
            <w:r>
              <w:t xml:space="preserve">Termo </w:t>
            </w:r>
            <w:del w:id="120" w:author="ALLAN TRINDADE" w:date="2022-05-23T11:37:00Z">
              <w:r w:rsidDel="005B2732">
                <w:delText>de  Abertura</w:delText>
              </w:r>
            </w:del>
            <w:ins w:id="121" w:author="ALLAN TRINDADE" w:date="2022-05-23T11:37:00Z">
              <w:r w:rsidR="005B2732">
                <w:t>de Abertura</w:t>
              </w:r>
            </w:ins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7B9B746" w14:textId="77777777" w:rsidR="005503D4" w:rsidRDefault="00BC2DB5">
            <w:pPr>
              <w:spacing w:line="259" w:lineRule="auto"/>
            </w:pPr>
            <w:r>
              <w:t>Allan de Abreu</w:t>
            </w:r>
          </w:p>
          <w:p w14:paraId="5AB8DBEF" w14:textId="77777777" w:rsidR="005503D4" w:rsidRDefault="00BC2DB5">
            <w:pPr>
              <w:spacing w:line="259" w:lineRule="auto"/>
            </w:pPr>
            <w:r>
              <w:t xml:space="preserve">Carolina </w:t>
            </w:r>
            <w:r>
              <w:t>Kaji</w:t>
            </w:r>
          </w:p>
          <w:p w14:paraId="00DA420F" w14:textId="77777777" w:rsidR="005503D4" w:rsidRDefault="00BC2DB5">
            <w:pPr>
              <w:spacing w:line="259" w:lineRule="auto"/>
            </w:pPr>
            <w:r>
              <w:t>Rafael Augusto</w:t>
            </w:r>
          </w:p>
          <w:p w14:paraId="5024F1F2" w14:textId="77777777" w:rsidR="005503D4" w:rsidRDefault="00BC2DB5">
            <w:pPr>
              <w:spacing w:line="259" w:lineRule="auto"/>
            </w:pPr>
            <w:r>
              <w:t>Sandro Amâncio</w:t>
            </w:r>
          </w:p>
        </w:tc>
      </w:tr>
      <w:tr w:rsidR="005503D4" w14:paraId="152AC7BD" w14:textId="77777777">
        <w:trPr>
          <w:trHeight w:val="73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7FE4E18" w14:textId="77777777" w:rsidR="005503D4" w:rsidRDefault="00BC2DB5">
            <w:pPr>
              <w:spacing w:line="259" w:lineRule="auto"/>
              <w:ind w:left="8"/>
              <w:jc w:val="center"/>
            </w:pPr>
            <w:r>
              <w:t>13 de outubro de 2021</w:t>
            </w:r>
          </w:p>
        </w:tc>
        <w:tc>
          <w:tcPr>
            <w:tcW w:w="10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206CE08" w14:textId="77777777" w:rsidR="005503D4" w:rsidRDefault="00BC2DB5">
            <w:pPr>
              <w:spacing w:line="259" w:lineRule="auto"/>
              <w:ind w:left="5"/>
              <w:jc w:val="center"/>
            </w:pPr>
            <w:r>
              <w:t>1.2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A1ABE2E" w14:textId="77777777" w:rsidR="005503D4" w:rsidRDefault="00BC2DB5">
            <w:pPr>
              <w:spacing w:line="259" w:lineRule="auto"/>
              <w:jc w:val="center"/>
            </w:pPr>
            <w:r>
              <w:t>Descrição dos Envolvidos e Usuários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FECA2C" w14:textId="77777777" w:rsidR="005503D4" w:rsidRDefault="00BC2DB5">
            <w:pPr>
              <w:spacing w:line="259" w:lineRule="auto"/>
            </w:pPr>
            <w:r>
              <w:t>Allan de Abreu</w:t>
            </w:r>
          </w:p>
          <w:p w14:paraId="1F9ED433" w14:textId="77777777" w:rsidR="005503D4" w:rsidRDefault="00BC2DB5">
            <w:pPr>
              <w:spacing w:line="259" w:lineRule="auto"/>
            </w:pPr>
            <w:r>
              <w:t>Carolina Kaji</w:t>
            </w:r>
          </w:p>
          <w:p w14:paraId="2B3F76AE" w14:textId="77777777" w:rsidR="005503D4" w:rsidRDefault="00BC2DB5">
            <w:pPr>
              <w:spacing w:line="259" w:lineRule="auto"/>
            </w:pPr>
            <w:r>
              <w:t>Rafael Augusto</w:t>
            </w:r>
          </w:p>
          <w:p w14:paraId="3CB8B5FF" w14:textId="77777777" w:rsidR="005503D4" w:rsidRDefault="00BC2DB5">
            <w:pPr>
              <w:spacing w:line="259" w:lineRule="auto"/>
            </w:pPr>
            <w:r>
              <w:t>Sandro Amâncio</w:t>
            </w:r>
          </w:p>
        </w:tc>
      </w:tr>
      <w:tr w:rsidR="005503D4" w14:paraId="18F7A04E" w14:textId="77777777">
        <w:trPr>
          <w:trHeight w:val="59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3D57CE" w14:textId="77777777" w:rsidR="005503D4" w:rsidRDefault="00BC2DB5">
            <w:pPr>
              <w:spacing w:line="259" w:lineRule="auto"/>
              <w:ind w:left="8"/>
              <w:jc w:val="center"/>
            </w:pPr>
            <w:r>
              <w:t>18 de outubro de 2021</w:t>
            </w:r>
          </w:p>
        </w:tc>
        <w:tc>
          <w:tcPr>
            <w:tcW w:w="10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5E51E1" w14:textId="77777777" w:rsidR="005503D4" w:rsidRDefault="00BC2DB5">
            <w:pPr>
              <w:spacing w:line="259" w:lineRule="auto"/>
              <w:ind w:left="5"/>
              <w:jc w:val="center"/>
            </w:pPr>
            <w:r>
              <w:t>1.3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677E89F" w14:textId="77777777" w:rsidR="005503D4" w:rsidRDefault="00BC2DB5">
            <w:pPr>
              <w:spacing w:line="259" w:lineRule="auto"/>
              <w:jc w:val="center"/>
            </w:pPr>
            <w:r>
              <w:t>Visão Geral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240B55" w14:textId="77777777" w:rsidR="005503D4" w:rsidRDefault="00BC2DB5">
            <w:pPr>
              <w:spacing w:line="259" w:lineRule="auto"/>
            </w:pPr>
            <w:r>
              <w:t>Allan de Abreu</w:t>
            </w:r>
          </w:p>
          <w:p w14:paraId="7ED3811C" w14:textId="77777777" w:rsidR="005503D4" w:rsidRDefault="00BC2DB5">
            <w:pPr>
              <w:spacing w:line="259" w:lineRule="auto"/>
            </w:pPr>
            <w:r>
              <w:t>Carolina Kaji</w:t>
            </w:r>
          </w:p>
          <w:p w14:paraId="130D0915" w14:textId="77777777" w:rsidR="005503D4" w:rsidRDefault="00BC2DB5">
            <w:pPr>
              <w:spacing w:line="259" w:lineRule="auto"/>
            </w:pPr>
            <w:r>
              <w:t>Rafael Augusto</w:t>
            </w:r>
          </w:p>
          <w:p w14:paraId="7622327B" w14:textId="77777777" w:rsidR="005503D4" w:rsidRDefault="00BC2DB5">
            <w:pPr>
              <w:spacing w:line="259" w:lineRule="auto"/>
            </w:pPr>
            <w:r>
              <w:t xml:space="preserve">Sandro </w:t>
            </w:r>
            <w:r>
              <w:t>Amâncio</w:t>
            </w:r>
          </w:p>
        </w:tc>
      </w:tr>
      <w:tr w:rsidR="005503D4" w14:paraId="418530D5" w14:textId="77777777">
        <w:trPr>
          <w:trHeight w:val="1191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CDA17B" w14:textId="77777777" w:rsidR="005503D4" w:rsidRDefault="00BC2DB5">
            <w:pPr>
              <w:spacing w:line="259" w:lineRule="auto"/>
              <w:ind w:left="8"/>
              <w:jc w:val="center"/>
            </w:pPr>
            <w:r>
              <w:t>23 de outubro de 2021</w:t>
            </w:r>
          </w:p>
        </w:tc>
        <w:tc>
          <w:tcPr>
            <w:tcW w:w="10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B8E105" w14:textId="77777777" w:rsidR="005503D4" w:rsidRDefault="00BC2DB5">
            <w:pPr>
              <w:spacing w:line="259" w:lineRule="auto"/>
              <w:ind w:left="8"/>
              <w:jc w:val="center"/>
            </w:pPr>
            <w:r>
              <w:t>1.4</w:t>
            </w: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9D680B" w14:textId="77777777" w:rsidR="005503D4" w:rsidRDefault="00BC2DB5">
            <w:pPr>
              <w:spacing w:line="259" w:lineRule="auto"/>
              <w:ind w:left="8"/>
              <w:jc w:val="center"/>
            </w:pPr>
            <w:r>
              <w:t>Recursos do Produto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DAD1EB4" w14:textId="77777777" w:rsidR="005503D4" w:rsidRDefault="00BC2DB5">
            <w:pPr>
              <w:spacing w:line="259" w:lineRule="auto"/>
            </w:pPr>
            <w:r>
              <w:t>Allan de Abreu</w:t>
            </w:r>
          </w:p>
          <w:p w14:paraId="457F956A" w14:textId="77777777" w:rsidR="005503D4" w:rsidRDefault="00BC2DB5">
            <w:pPr>
              <w:spacing w:line="259" w:lineRule="auto"/>
            </w:pPr>
            <w:r>
              <w:t>Carolina Kaji</w:t>
            </w:r>
          </w:p>
          <w:p w14:paraId="4A93DBEC" w14:textId="77777777" w:rsidR="005503D4" w:rsidRDefault="00BC2DB5">
            <w:pPr>
              <w:spacing w:line="259" w:lineRule="auto"/>
            </w:pPr>
            <w:r>
              <w:t>Rafael Augusto</w:t>
            </w:r>
          </w:p>
          <w:p w14:paraId="2568D377" w14:textId="77777777" w:rsidR="005503D4" w:rsidRDefault="00BC2DB5">
            <w:pPr>
              <w:spacing w:line="259" w:lineRule="auto"/>
            </w:pPr>
            <w:r>
              <w:t>Sandro Amâncio</w:t>
            </w:r>
          </w:p>
        </w:tc>
      </w:tr>
      <w:tr w:rsidR="005503D4" w14:paraId="716CF439" w14:textId="77777777">
        <w:trPr>
          <w:trHeight w:val="59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DAF227D" w14:textId="77777777" w:rsidR="005503D4" w:rsidRDefault="005503D4">
            <w:pPr>
              <w:spacing w:line="259" w:lineRule="auto"/>
              <w:ind w:left="8"/>
              <w:jc w:val="center"/>
            </w:pPr>
          </w:p>
        </w:tc>
        <w:tc>
          <w:tcPr>
            <w:tcW w:w="10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CAD759" w14:textId="77777777" w:rsidR="005503D4" w:rsidRDefault="005503D4">
            <w:pPr>
              <w:spacing w:line="259" w:lineRule="auto"/>
              <w:ind w:left="5"/>
              <w:jc w:val="center"/>
            </w:pP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B4452E" w14:textId="77777777" w:rsidR="005503D4" w:rsidRDefault="00BC2DB5">
            <w:pPr>
              <w:spacing w:line="259" w:lineRule="auto"/>
              <w:jc w:val="center"/>
            </w:pPr>
            <w:r>
              <w:t>Fluxograma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0CEB300" w14:textId="77777777" w:rsidR="005503D4" w:rsidRDefault="00BC2DB5">
            <w:pPr>
              <w:spacing w:line="259" w:lineRule="auto"/>
            </w:pPr>
            <w:r>
              <w:t>Allan de Abreu</w:t>
            </w:r>
          </w:p>
          <w:p w14:paraId="74B5F72A" w14:textId="77777777" w:rsidR="005503D4" w:rsidRDefault="00BC2DB5">
            <w:pPr>
              <w:spacing w:line="259" w:lineRule="auto"/>
            </w:pPr>
            <w:r>
              <w:t>Carolina Kaji</w:t>
            </w:r>
          </w:p>
          <w:p w14:paraId="03D8033E" w14:textId="77777777" w:rsidR="005503D4" w:rsidRDefault="00BC2DB5">
            <w:pPr>
              <w:spacing w:line="259" w:lineRule="auto"/>
            </w:pPr>
            <w:r>
              <w:t>Rafael Augusto</w:t>
            </w:r>
          </w:p>
          <w:p w14:paraId="1101141A" w14:textId="77777777" w:rsidR="005503D4" w:rsidRDefault="00BC2DB5">
            <w:pPr>
              <w:spacing w:line="259" w:lineRule="auto"/>
            </w:pPr>
            <w:r>
              <w:rPr>
                <w:u w:val="single"/>
              </w:rPr>
              <w:t>Sandro Amâncio</w:t>
            </w:r>
          </w:p>
        </w:tc>
      </w:tr>
      <w:tr w:rsidR="005503D4" w14:paraId="44C028D7" w14:textId="77777777">
        <w:trPr>
          <w:trHeight w:val="59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E2132F" w14:textId="77777777" w:rsidR="005503D4" w:rsidRDefault="005503D4">
            <w:pPr>
              <w:spacing w:line="259" w:lineRule="auto"/>
              <w:ind w:left="8"/>
              <w:jc w:val="center"/>
            </w:pPr>
          </w:p>
        </w:tc>
        <w:tc>
          <w:tcPr>
            <w:tcW w:w="10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06E23E" w14:textId="77777777" w:rsidR="005503D4" w:rsidRDefault="005503D4">
            <w:pPr>
              <w:spacing w:line="259" w:lineRule="auto"/>
              <w:ind w:left="8"/>
              <w:jc w:val="center"/>
            </w:pP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223B37" w14:textId="77777777" w:rsidR="005503D4" w:rsidRDefault="00BC2DB5">
            <w:pPr>
              <w:spacing w:line="259" w:lineRule="auto"/>
              <w:ind w:left="8"/>
              <w:jc w:val="center"/>
            </w:pPr>
            <w:r>
              <w:t>UML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468CE4" w14:textId="77777777" w:rsidR="005503D4" w:rsidRDefault="00BC2DB5">
            <w:pPr>
              <w:spacing w:line="259" w:lineRule="auto"/>
            </w:pPr>
            <w:r>
              <w:t>Allan de Abreu</w:t>
            </w:r>
          </w:p>
          <w:p w14:paraId="4B97CD7C" w14:textId="77777777" w:rsidR="005503D4" w:rsidRDefault="00BC2DB5">
            <w:pPr>
              <w:spacing w:line="259" w:lineRule="auto"/>
            </w:pPr>
            <w:r>
              <w:t>Carolina Kaji</w:t>
            </w:r>
          </w:p>
          <w:p w14:paraId="19B2F2E7" w14:textId="77777777" w:rsidR="005503D4" w:rsidRDefault="00BC2DB5">
            <w:pPr>
              <w:spacing w:line="259" w:lineRule="auto"/>
            </w:pPr>
            <w:r>
              <w:t>Felipe Furquim</w:t>
            </w:r>
          </w:p>
          <w:p w14:paraId="011D4E21" w14:textId="77777777" w:rsidR="005503D4" w:rsidRDefault="00BC2DB5">
            <w:pPr>
              <w:spacing w:line="259" w:lineRule="auto"/>
            </w:pPr>
            <w:r>
              <w:t xml:space="preserve">Nestor </w:t>
            </w:r>
            <w:r>
              <w:t>Ezequiel</w:t>
            </w:r>
          </w:p>
          <w:p w14:paraId="5C4B0308" w14:textId="77777777" w:rsidR="005503D4" w:rsidRDefault="00BC2DB5">
            <w:pPr>
              <w:spacing w:line="259" w:lineRule="auto"/>
            </w:pPr>
            <w:r>
              <w:t>Sandro Amâncio</w:t>
            </w:r>
          </w:p>
        </w:tc>
      </w:tr>
      <w:tr w:rsidR="005503D4" w14:paraId="2C7CCB09" w14:textId="77777777">
        <w:trPr>
          <w:trHeight w:val="59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EBAABB" w14:textId="77777777" w:rsidR="005503D4" w:rsidRDefault="005503D4">
            <w:pPr>
              <w:spacing w:line="259" w:lineRule="auto"/>
              <w:ind w:left="8"/>
              <w:jc w:val="center"/>
            </w:pPr>
          </w:p>
        </w:tc>
        <w:tc>
          <w:tcPr>
            <w:tcW w:w="10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018D9E" w14:textId="77777777" w:rsidR="005503D4" w:rsidRDefault="005503D4">
            <w:pPr>
              <w:spacing w:line="259" w:lineRule="auto"/>
              <w:ind w:left="8"/>
              <w:jc w:val="center"/>
            </w:pP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A2BD63" w14:textId="77777777" w:rsidR="005503D4" w:rsidRDefault="00BC2DB5">
            <w:pPr>
              <w:spacing w:line="259" w:lineRule="auto"/>
              <w:ind w:left="8"/>
              <w:jc w:val="center"/>
            </w:pPr>
            <w:r>
              <w:t>UML/Diagramas sequencia</w:t>
            </w:r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A487AC0" w14:textId="77777777" w:rsidR="005503D4" w:rsidRDefault="00BC2DB5">
            <w:pPr>
              <w:spacing w:line="259" w:lineRule="auto"/>
            </w:pPr>
            <w:r>
              <w:t>Allan de Abreu</w:t>
            </w:r>
          </w:p>
          <w:p w14:paraId="1999CDED" w14:textId="77777777" w:rsidR="005503D4" w:rsidRDefault="00BC2DB5">
            <w:pPr>
              <w:spacing w:line="259" w:lineRule="auto"/>
            </w:pPr>
            <w:r>
              <w:t>Carolina Kaji</w:t>
            </w:r>
          </w:p>
          <w:p w14:paraId="3C7DBD16" w14:textId="77777777" w:rsidR="005503D4" w:rsidRDefault="00BC2DB5">
            <w:pPr>
              <w:spacing w:line="259" w:lineRule="auto"/>
            </w:pPr>
            <w:r>
              <w:t>Rafael Augusto</w:t>
            </w:r>
          </w:p>
          <w:p w14:paraId="3ECBD37A" w14:textId="77777777" w:rsidR="005503D4" w:rsidRDefault="00BC2DB5">
            <w:pPr>
              <w:spacing w:line="259" w:lineRule="auto"/>
            </w:pPr>
            <w:r>
              <w:t>Sandro Amâncio</w:t>
            </w:r>
          </w:p>
        </w:tc>
      </w:tr>
      <w:tr w:rsidR="005503D4" w14:paraId="79935027" w14:textId="77777777">
        <w:trPr>
          <w:trHeight w:val="59"/>
        </w:trPr>
        <w:tc>
          <w:tcPr>
            <w:tcW w:w="26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A85D855" w14:textId="77777777" w:rsidR="005503D4" w:rsidRDefault="005503D4">
            <w:pPr>
              <w:spacing w:line="259" w:lineRule="auto"/>
              <w:ind w:left="8"/>
              <w:jc w:val="center"/>
            </w:pPr>
          </w:p>
        </w:tc>
        <w:tc>
          <w:tcPr>
            <w:tcW w:w="10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BC91A56" w14:textId="77777777" w:rsidR="005503D4" w:rsidRDefault="005503D4">
            <w:pPr>
              <w:spacing w:line="259" w:lineRule="auto"/>
              <w:ind w:left="8"/>
              <w:jc w:val="center"/>
            </w:pPr>
          </w:p>
        </w:tc>
        <w:tc>
          <w:tcPr>
            <w:tcW w:w="33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040678" w14:textId="0C9F03AA" w:rsidR="005503D4" w:rsidRDefault="00BC2DB5">
            <w:pPr>
              <w:spacing w:line="259" w:lineRule="auto"/>
              <w:ind w:left="8"/>
              <w:jc w:val="center"/>
            </w:pPr>
            <w:del w:id="122" w:author="ALLAN TRINDADE" w:date="2022-05-23T11:37:00Z">
              <w:r w:rsidDel="005B2732">
                <w:delText>Infra -Estrutura</w:delText>
              </w:r>
            </w:del>
            <w:ins w:id="123" w:author="ALLAN TRINDADE" w:date="2022-05-23T11:37:00Z">
              <w:r w:rsidR="005B2732">
                <w:t>Infraestrutura</w:t>
              </w:r>
            </w:ins>
          </w:p>
        </w:tc>
        <w:tc>
          <w:tcPr>
            <w:tcW w:w="20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791065" w14:textId="77777777" w:rsidR="005503D4" w:rsidRDefault="00BC2DB5">
            <w:pPr>
              <w:spacing w:line="259" w:lineRule="auto"/>
            </w:pPr>
            <w:r>
              <w:t>Allan de Abreu</w:t>
            </w:r>
          </w:p>
          <w:p w14:paraId="6576D49F" w14:textId="77777777" w:rsidR="005503D4" w:rsidRDefault="00BC2DB5">
            <w:pPr>
              <w:spacing w:line="259" w:lineRule="auto"/>
            </w:pPr>
            <w:r>
              <w:t>Carolina Kaji</w:t>
            </w:r>
          </w:p>
          <w:p w14:paraId="1AC7C11D" w14:textId="77777777" w:rsidR="005503D4" w:rsidRDefault="00BC2DB5">
            <w:pPr>
              <w:spacing w:line="259" w:lineRule="auto"/>
            </w:pPr>
            <w:r>
              <w:t>Rafael Augusto</w:t>
            </w:r>
          </w:p>
          <w:p w14:paraId="7C4837D8" w14:textId="77777777" w:rsidR="005503D4" w:rsidRDefault="00BC2DB5">
            <w:pPr>
              <w:spacing w:line="259" w:lineRule="auto"/>
            </w:pPr>
            <w:r>
              <w:t>Sandro Amâncio</w:t>
            </w:r>
          </w:p>
        </w:tc>
      </w:tr>
      <w:tr w:rsidR="005503D4" w14:paraId="1D2A096E" w14:textId="77777777">
        <w:trPr>
          <w:trHeight w:val="59"/>
        </w:trPr>
        <w:tc>
          <w:tcPr>
            <w:tcW w:w="260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76DD95" w14:textId="77777777" w:rsidR="005503D4" w:rsidRDefault="005503D4">
            <w:pPr>
              <w:spacing w:line="259" w:lineRule="auto"/>
              <w:ind w:left="8"/>
              <w:jc w:val="center"/>
            </w:pPr>
          </w:p>
        </w:tc>
        <w:tc>
          <w:tcPr>
            <w:tcW w:w="1044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21F68E2" w14:textId="77777777" w:rsidR="005503D4" w:rsidRDefault="005503D4">
            <w:pPr>
              <w:spacing w:line="259" w:lineRule="auto"/>
              <w:ind w:left="8"/>
              <w:jc w:val="center"/>
            </w:pPr>
          </w:p>
        </w:tc>
        <w:tc>
          <w:tcPr>
            <w:tcW w:w="3341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077215" w14:textId="77777777" w:rsidR="005503D4" w:rsidRDefault="00BC2DB5">
            <w:pPr>
              <w:spacing w:line="259" w:lineRule="auto"/>
              <w:ind w:left="8"/>
              <w:jc w:val="center"/>
            </w:pPr>
            <w:r>
              <w:t>Conclusão</w:t>
            </w:r>
          </w:p>
        </w:tc>
        <w:tc>
          <w:tcPr>
            <w:tcW w:w="208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B04A25" w14:textId="77777777" w:rsidR="005503D4" w:rsidRDefault="00BC2DB5">
            <w:pPr>
              <w:spacing w:line="259" w:lineRule="auto"/>
            </w:pPr>
            <w:r>
              <w:t>Allan de Abreu</w:t>
            </w:r>
          </w:p>
          <w:p w14:paraId="58196853" w14:textId="77777777" w:rsidR="005503D4" w:rsidRDefault="00BC2DB5">
            <w:pPr>
              <w:spacing w:line="259" w:lineRule="auto"/>
            </w:pPr>
            <w:r>
              <w:t>Carolina Kaji</w:t>
            </w:r>
          </w:p>
          <w:p w14:paraId="61C40DCB" w14:textId="77777777" w:rsidR="005503D4" w:rsidRDefault="00BC2DB5">
            <w:pPr>
              <w:spacing w:line="259" w:lineRule="auto"/>
            </w:pPr>
            <w:r>
              <w:t>Rafael Augusto</w:t>
            </w:r>
          </w:p>
          <w:p w14:paraId="39521630" w14:textId="77777777" w:rsidR="005503D4" w:rsidRDefault="00BC2DB5">
            <w:pPr>
              <w:spacing w:line="259" w:lineRule="auto"/>
            </w:pPr>
            <w:r>
              <w:t>Sandro Amâncio</w:t>
            </w:r>
          </w:p>
        </w:tc>
      </w:tr>
    </w:tbl>
    <w:p w14:paraId="70B87A34" w14:textId="77777777" w:rsidR="005503D4" w:rsidRDefault="00BC2DB5">
      <w:pPr>
        <w:spacing w:line="259" w:lineRule="auto"/>
      </w:pPr>
      <w:r>
        <w:t xml:space="preserve"> </w:t>
      </w:r>
    </w:p>
    <w:p w14:paraId="70351466" w14:textId="77777777" w:rsidR="005503D4" w:rsidRDefault="005503D4">
      <w:pPr>
        <w:spacing w:line="259" w:lineRule="auto"/>
      </w:pPr>
    </w:p>
    <w:p w14:paraId="3F5C8278" w14:textId="77777777" w:rsidR="005503D4" w:rsidRDefault="005503D4">
      <w:pPr>
        <w:spacing w:line="259" w:lineRule="auto"/>
      </w:pPr>
    </w:p>
    <w:p w14:paraId="5B060158" w14:textId="77777777" w:rsidR="005503D4" w:rsidRDefault="005503D4">
      <w:pPr>
        <w:spacing w:line="259" w:lineRule="auto"/>
      </w:pPr>
    </w:p>
    <w:p w14:paraId="106E7F50" w14:textId="77777777" w:rsidR="005503D4" w:rsidRDefault="005503D4">
      <w:pPr>
        <w:spacing w:line="259" w:lineRule="auto"/>
      </w:pPr>
    </w:p>
    <w:p w14:paraId="7A16DA94" w14:textId="77777777" w:rsidR="005503D4" w:rsidRDefault="00BC2DB5">
      <w:pPr>
        <w:spacing w:after="160" w:line="259" w:lineRule="auto"/>
        <w:rPr>
          <w:b/>
        </w:rPr>
      </w:pPr>
      <w:r>
        <w:rPr>
          <w:b/>
        </w:rPr>
        <w:t xml:space="preserve">Visão </w:t>
      </w:r>
    </w:p>
    <w:p w14:paraId="59CC5AA6" w14:textId="77777777" w:rsidR="005503D4" w:rsidRDefault="00BC2DB5">
      <w:pPr>
        <w:numPr>
          <w:ilvl w:val="0"/>
          <w:numId w:val="1"/>
        </w:numPr>
        <w:rPr>
          <w:b/>
        </w:rPr>
      </w:pPr>
      <w:bookmarkStart w:id="124" w:name="_heading=h.qsh70q"/>
      <w:bookmarkEnd w:id="124"/>
      <w:r>
        <w:rPr>
          <w:b/>
        </w:rPr>
        <w:lastRenderedPageBreak/>
        <w:t xml:space="preserve">1. INTRODUÇÃO </w:t>
      </w:r>
    </w:p>
    <w:p w14:paraId="0FBE67F3" w14:textId="77777777" w:rsidR="005503D4" w:rsidRDefault="005503D4"/>
    <w:p w14:paraId="16A6A05C" w14:textId="77777777" w:rsidR="005503D4" w:rsidRDefault="00BC2DB5">
      <w:pPr>
        <w:spacing w:after="117" w:line="276" w:lineRule="auto"/>
        <w:ind w:left="765" w:right="-14" w:hanging="10"/>
        <w:jc w:val="both"/>
      </w:pPr>
      <w:r>
        <w:t>A finalidade deste documento é desenvolver, uma plataforma de divulgação dos atrativos e serviços da cidade de São Roque.</w:t>
      </w:r>
    </w:p>
    <w:p w14:paraId="11629D0D" w14:textId="77777777" w:rsidR="005503D4" w:rsidRDefault="00BC2DB5">
      <w:pPr>
        <w:spacing w:after="117" w:line="276" w:lineRule="auto"/>
        <w:ind w:left="765" w:right="-14" w:hanging="10"/>
        <w:jc w:val="both"/>
      </w:pPr>
      <w:r>
        <w:t xml:space="preserve">  </w:t>
      </w:r>
    </w:p>
    <w:p w14:paraId="0F2FB4F9" w14:textId="77777777" w:rsidR="005503D4" w:rsidRDefault="00BC2DB5">
      <w:pPr>
        <w:numPr>
          <w:ilvl w:val="0"/>
          <w:numId w:val="1"/>
        </w:numPr>
        <w:rPr>
          <w:b/>
        </w:rPr>
      </w:pPr>
      <w:bookmarkStart w:id="125" w:name="_heading=h.3as4poj"/>
      <w:bookmarkEnd w:id="125"/>
      <w:r>
        <w:rPr>
          <w:b/>
        </w:rPr>
        <w:t xml:space="preserve">2. POSICIONAMENTO </w:t>
      </w:r>
    </w:p>
    <w:p w14:paraId="343E5F3E" w14:textId="77777777" w:rsidR="005503D4" w:rsidRDefault="005503D4"/>
    <w:p w14:paraId="57D89C7F" w14:textId="77777777" w:rsidR="005503D4" w:rsidRDefault="00BC2DB5">
      <w:r>
        <w:t xml:space="preserve">Existem vários sistemas similares no mercado, mas nenhum com </w:t>
      </w:r>
      <w:r>
        <w:t>planos gratuitos o que o torna um sistema inclusivo.</w:t>
      </w:r>
    </w:p>
    <w:p w14:paraId="2BF89F36" w14:textId="77777777" w:rsidR="005503D4" w:rsidRDefault="005503D4"/>
    <w:p w14:paraId="7C00A3BE" w14:textId="77777777" w:rsidR="005503D4" w:rsidRDefault="00BC2DB5">
      <w:pPr>
        <w:numPr>
          <w:ilvl w:val="1"/>
          <w:numId w:val="1"/>
        </w:numPr>
        <w:rPr>
          <w:b/>
        </w:rPr>
      </w:pPr>
      <w:bookmarkStart w:id="126" w:name="_heading=h.1pxezwc"/>
      <w:bookmarkEnd w:id="126"/>
      <w:r>
        <w:rPr>
          <w:b/>
        </w:rPr>
        <w:t xml:space="preserve">Descrição do Problema </w:t>
      </w:r>
    </w:p>
    <w:p w14:paraId="3F96BB04" w14:textId="77777777" w:rsidR="005503D4" w:rsidRDefault="005503D4">
      <w:pPr>
        <w:ind w:left="914"/>
        <w:jc w:val="both"/>
        <w:rPr>
          <w:color w:val="000000"/>
        </w:rPr>
      </w:pPr>
    </w:p>
    <w:tbl>
      <w:tblPr>
        <w:tblW w:w="8791" w:type="dxa"/>
        <w:tblInd w:w="269" w:type="dxa"/>
        <w:tblLook w:val="0400" w:firstRow="0" w:lastRow="0" w:firstColumn="0" w:lastColumn="0" w:noHBand="0" w:noVBand="1"/>
      </w:tblPr>
      <w:tblGrid>
        <w:gridCol w:w="2976"/>
        <w:gridCol w:w="5815"/>
      </w:tblGrid>
      <w:tr w:rsidR="005503D4" w14:paraId="0ECD83D3" w14:textId="77777777">
        <w:trPr>
          <w:trHeight w:val="820"/>
        </w:trPr>
        <w:tc>
          <w:tcPr>
            <w:tcW w:w="2976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14916032" w14:textId="77777777" w:rsidR="005503D4" w:rsidRDefault="00BC2DB5">
            <w:pPr>
              <w:spacing w:line="259" w:lineRule="auto"/>
              <w:ind w:left="64"/>
              <w:jc w:val="both"/>
            </w:pPr>
            <w:r>
              <w:t>O problema</w:t>
            </w:r>
          </w:p>
        </w:tc>
        <w:tc>
          <w:tcPr>
            <w:tcW w:w="5814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8242C8A" w14:textId="77777777" w:rsidR="005503D4" w:rsidRDefault="00BC2DB5">
            <w:pPr>
              <w:spacing w:line="259" w:lineRule="auto"/>
              <w:jc w:val="both"/>
            </w:pPr>
            <w:r>
              <w:t>Dificuldade de turistas e munícipes em encontrar informações mínimas sobre o que há na cidade desde alimentação a serviços em geral.</w:t>
            </w:r>
          </w:p>
        </w:tc>
      </w:tr>
      <w:tr w:rsidR="005503D4" w14:paraId="1AEDB723" w14:textId="77777777">
        <w:trPr>
          <w:trHeight w:val="120"/>
        </w:trPr>
        <w:tc>
          <w:tcPr>
            <w:tcW w:w="297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7D46F962" w14:textId="77777777" w:rsidR="005503D4" w:rsidRDefault="00BC2DB5">
            <w:pPr>
              <w:spacing w:line="259" w:lineRule="auto"/>
              <w:ind w:left="64"/>
              <w:jc w:val="both"/>
            </w:pPr>
            <w:r>
              <w:t>Afeta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6DA2C99" w14:textId="77777777" w:rsidR="005503D4" w:rsidRDefault="00BC2DB5">
            <w:pPr>
              <w:spacing w:line="259" w:lineRule="auto"/>
              <w:jc w:val="both"/>
            </w:pPr>
            <w:r>
              <w:t xml:space="preserve">Todo cidadão que </w:t>
            </w:r>
            <w:r>
              <w:t>precise de informações rápidas e claras</w:t>
            </w:r>
          </w:p>
        </w:tc>
      </w:tr>
      <w:tr w:rsidR="005503D4" w14:paraId="229F0B75" w14:textId="77777777">
        <w:trPr>
          <w:trHeight w:val="541"/>
        </w:trPr>
        <w:tc>
          <w:tcPr>
            <w:tcW w:w="297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2C976D1E" w14:textId="77777777" w:rsidR="005503D4" w:rsidRDefault="00BC2DB5">
            <w:pPr>
              <w:spacing w:line="259" w:lineRule="auto"/>
              <w:ind w:left="64"/>
              <w:jc w:val="both"/>
            </w:pPr>
            <w:r>
              <w:t>Cujo impacto é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4841E29A" w14:textId="77777777" w:rsidR="005503D4" w:rsidRDefault="00BC2DB5">
            <w:pPr>
              <w:spacing w:line="259" w:lineRule="auto"/>
              <w:jc w:val="both"/>
            </w:pPr>
            <w:r>
              <w:t>Perda de arrecadação, clientes insatisfeitos, falta de visibilidade digital.</w:t>
            </w:r>
          </w:p>
        </w:tc>
      </w:tr>
      <w:tr w:rsidR="005503D4" w14:paraId="39A3C476" w14:textId="77777777">
        <w:trPr>
          <w:trHeight w:val="244"/>
        </w:trPr>
        <w:tc>
          <w:tcPr>
            <w:tcW w:w="2976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</w:tcBorders>
            <w:shd w:val="clear" w:color="auto" w:fill="BFBFBF"/>
            <w:vAlign w:val="center"/>
          </w:tcPr>
          <w:p w14:paraId="4A87555B" w14:textId="77777777" w:rsidR="005503D4" w:rsidRDefault="00BC2DB5">
            <w:pPr>
              <w:spacing w:line="259" w:lineRule="auto"/>
              <w:ind w:left="64"/>
              <w:jc w:val="both"/>
            </w:pPr>
            <w:r>
              <w:t>Uma boa solução seria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4E25355" w14:textId="77777777" w:rsidR="005503D4" w:rsidRDefault="00BC2DB5">
            <w:pPr>
              <w:spacing w:line="360" w:lineRule="auto"/>
              <w:jc w:val="both"/>
            </w:pPr>
            <w:r>
              <w:t xml:space="preserve">Sistema capaz de apresentar aos clientes da estância turística de São Roque, todos os pontos </w:t>
            </w:r>
            <w:r>
              <w:t>turísticos, gastronômicos, hoteleiros, comercial local, eventos e infraestrutura em geral, com o máximo de detalhamento possível. Além de dar a possibilidade de qualquer empresa expor sua marca, produtos ou serviços</w:t>
            </w:r>
          </w:p>
        </w:tc>
      </w:tr>
    </w:tbl>
    <w:p w14:paraId="5AB4C1E0" w14:textId="77777777" w:rsidR="005503D4" w:rsidRDefault="00BC2DB5">
      <w:pPr>
        <w:spacing w:after="94" w:line="259" w:lineRule="auto"/>
        <w:jc w:val="both"/>
      </w:pPr>
      <w:r>
        <w:t xml:space="preserve"> </w:t>
      </w:r>
    </w:p>
    <w:p w14:paraId="637E9480" w14:textId="77777777" w:rsidR="005503D4" w:rsidRDefault="00BC2DB5">
      <w:pPr>
        <w:numPr>
          <w:ilvl w:val="1"/>
          <w:numId w:val="1"/>
        </w:numPr>
        <w:rPr>
          <w:b/>
        </w:rPr>
      </w:pPr>
      <w:bookmarkStart w:id="127" w:name="_heading=h.49x2ik5"/>
      <w:bookmarkEnd w:id="127"/>
      <w:r>
        <w:rPr>
          <w:b/>
        </w:rPr>
        <w:t xml:space="preserve">Sentença de Posição do Produto </w:t>
      </w:r>
    </w:p>
    <w:p w14:paraId="0A13E272" w14:textId="77777777" w:rsidR="005503D4" w:rsidRDefault="005503D4">
      <w:pPr>
        <w:ind w:left="914"/>
        <w:jc w:val="both"/>
        <w:rPr>
          <w:color w:val="000000"/>
        </w:rPr>
      </w:pPr>
    </w:p>
    <w:tbl>
      <w:tblPr>
        <w:tblW w:w="8791" w:type="dxa"/>
        <w:tblInd w:w="269" w:type="dxa"/>
        <w:tblLook w:val="0400" w:firstRow="0" w:lastRow="0" w:firstColumn="0" w:lastColumn="0" w:noHBand="0" w:noVBand="1"/>
      </w:tblPr>
      <w:tblGrid>
        <w:gridCol w:w="2976"/>
        <w:gridCol w:w="5815"/>
      </w:tblGrid>
      <w:tr w:rsidR="005503D4" w14:paraId="4CD99D1D" w14:textId="77777777">
        <w:trPr>
          <w:trHeight w:val="322"/>
        </w:trPr>
        <w:tc>
          <w:tcPr>
            <w:tcW w:w="2976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37E2F121" w14:textId="77777777" w:rsidR="005503D4" w:rsidRDefault="00BC2DB5">
            <w:pPr>
              <w:spacing w:line="259" w:lineRule="auto"/>
              <w:ind w:left="64"/>
              <w:jc w:val="both"/>
            </w:pPr>
            <w:r>
              <w:t>Para</w:t>
            </w:r>
          </w:p>
        </w:tc>
        <w:tc>
          <w:tcPr>
            <w:tcW w:w="5814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8493DEE" w14:textId="77777777" w:rsidR="005503D4" w:rsidRDefault="00BC2DB5">
            <w:pPr>
              <w:spacing w:line="259" w:lineRule="auto"/>
              <w:jc w:val="both"/>
            </w:pPr>
            <w:r>
              <w:t>Para fortalecer o comércio local dando visibilidade a todos prestadores de serviços e facilitando a vida de quem quer encontrar um produto na cidade.</w:t>
            </w:r>
          </w:p>
        </w:tc>
      </w:tr>
      <w:tr w:rsidR="005503D4" w14:paraId="0FE51A4F" w14:textId="77777777">
        <w:trPr>
          <w:trHeight w:val="60"/>
        </w:trPr>
        <w:tc>
          <w:tcPr>
            <w:tcW w:w="297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536D5094" w14:textId="77777777" w:rsidR="005503D4" w:rsidRDefault="00BC2DB5">
            <w:pPr>
              <w:spacing w:line="259" w:lineRule="auto"/>
              <w:ind w:left="64"/>
              <w:jc w:val="both"/>
            </w:pPr>
            <w:r>
              <w:t>Quem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23B91EF3" w14:textId="77777777" w:rsidR="005503D4" w:rsidRDefault="00BC2DB5">
            <w:pPr>
              <w:spacing w:line="259" w:lineRule="auto"/>
              <w:jc w:val="both"/>
            </w:pPr>
            <w:r>
              <w:t>Para a população da cidade de São Roque e turistas.</w:t>
            </w:r>
          </w:p>
        </w:tc>
      </w:tr>
      <w:tr w:rsidR="005503D4" w14:paraId="15626368" w14:textId="77777777">
        <w:trPr>
          <w:trHeight w:val="702"/>
        </w:trPr>
        <w:tc>
          <w:tcPr>
            <w:tcW w:w="297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632F0DDB" w14:textId="77777777" w:rsidR="005503D4" w:rsidRDefault="00BC2DB5">
            <w:pPr>
              <w:spacing w:line="259" w:lineRule="auto"/>
              <w:ind w:left="64"/>
              <w:jc w:val="both"/>
            </w:pPr>
            <w:r>
              <w:t>SRV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1F337D80" w14:textId="77777777" w:rsidR="005503D4" w:rsidRDefault="00BC2DB5">
            <w:pPr>
              <w:spacing w:line="259" w:lineRule="auto"/>
              <w:jc w:val="both"/>
            </w:pPr>
            <w:r>
              <w:t xml:space="preserve">Vai garantir mais opções aos consumidores, pois qualquer morador da cidade de São Roque </w:t>
            </w:r>
            <w:r>
              <w:rPr>
                <w:color w:val="000000"/>
              </w:rPr>
              <w:t>vai poder</w:t>
            </w:r>
            <w:r>
              <w:t xml:space="preserve"> expor seu produto ou serviço de forma simples.</w:t>
            </w:r>
          </w:p>
        </w:tc>
      </w:tr>
      <w:tr w:rsidR="005503D4" w14:paraId="42E824A9" w14:textId="77777777">
        <w:trPr>
          <w:trHeight w:val="985"/>
        </w:trPr>
        <w:tc>
          <w:tcPr>
            <w:tcW w:w="297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7A8C4054" w14:textId="77777777" w:rsidR="005503D4" w:rsidRDefault="00BC2DB5">
            <w:pPr>
              <w:spacing w:line="259" w:lineRule="auto"/>
              <w:ind w:left="64"/>
              <w:jc w:val="both"/>
            </w:pPr>
            <w:r>
              <w:t>Que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718CD584" w14:textId="77777777" w:rsidR="005503D4" w:rsidRDefault="00BC2DB5">
            <w:pPr>
              <w:spacing w:line="259" w:lineRule="auto"/>
              <w:ind w:right="192"/>
              <w:jc w:val="both"/>
            </w:pPr>
            <w:r>
              <w:t xml:space="preserve">Através de uma plataforma, onde o próprio munícipe vai poder cadastrar seu produto ou serviço e </w:t>
            </w:r>
            <w:r>
              <w:t>gerenciar o conteúdo que deseja expor.</w:t>
            </w:r>
          </w:p>
        </w:tc>
      </w:tr>
      <w:tr w:rsidR="005503D4" w14:paraId="7938E71A" w14:textId="77777777">
        <w:trPr>
          <w:trHeight w:val="406"/>
        </w:trPr>
        <w:tc>
          <w:tcPr>
            <w:tcW w:w="2976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</w:tcBorders>
            <w:shd w:val="clear" w:color="auto" w:fill="BFBFBF"/>
            <w:vAlign w:val="center"/>
          </w:tcPr>
          <w:p w14:paraId="5ED33D09" w14:textId="77777777" w:rsidR="005503D4" w:rsidRDefault="00BC2DB5">
            <w:pPr>
              <w:spacing w:line="259" w:lineRule="auto"/>
              <w:ind w:left="64"/>
              <w:jc w:val="both"/>
            </w:pPr>
            <w:r>
              <w:t>Diferente de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  <w:vAlign w:val="center"/>
          </w:tcPr>
          <w:p w14:paraId="68D973B5" w14:textId="77777777" w:rsidR="005503D4" w:rsidRDefault="00BC2DB5">
            <w:pPr>
              <w:spacing w:line="259" w:lineRule="auto"/>
              <w:jc w:val="both"/>
            </w:pPr>
            <w:r>
              <w:t>Dos aplicativos atuais, que centraliza as informações</w:t>
            </w:r>
          </w:p>
        </w:tc>
      </w:tr>
      <w:tr w:rsidR="005503D4" w14:paraId="0740C6CB" w14:textId="77777777">
        <w:trPr>
          <w:trHeight w:val="60"/>
        </w:trPr>
        <w:tc>
          <w:tcPr>
            <w:tcW w:w="2976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</w:tcBorders>
            <w:shd w:val="clear" w:color="auto" w:fill="BFBFBF"/>
            <w:vAlign w:val="center"/>
          </w:tcPr>
          <w:p w14:paraId="1706D66B" w14:textId="77777777" w:rsidR="005503D4" w:rsidRDefault="00BC2DB5">
            <w:pPr>
              <w:spacing w:line="259" w:lineRule="auto"/>
              <w:ind w:left="64"/>
              <w:jc w:val="both"/>
            </w:pPr>
            <w:r>
              <w:t>Nosso produto</w:t>
            </w:r>
          </w:p>
        </w:tc>
        <w:tc>
          <w:tcPr>
            <w:tcW w:w="5814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5C9804" w14:textId="77777777" w:rsidR="005503D4" w:rsidRDefault="00BC2DB5">
            <w:pPr>
              <w:spacing w:line="259" w:lineRule="auto"/>
              <w:jc w:val="both"/>
            </w:pPr>
            <w:r>
              <w:t xml:space="preserve">Nosso sistema terá planos gratuitos para dar visibilidade a todos da cidade e planos pagos para comerciantes que deseje maior </w:t>
            </w:r>
            <w:r>
              <w:t>alcance de seus produtos</w:t>
            </w:r>
          </w:p>
        </w:tc>
      </w:tr>
    </w:tbl>
    <w:p w14:paraId="5B171E9B" w14:textId="77777777" w:rsidR="005503D4" w:rsidRDefault="00BC2DB5">
      <w:pPr>
        <w:spacing w:line="259" w:lineRule="auto"/>
        <w:jc w:val="both"/>
      </w:pPr>
      <w:r>
        <w:t xml:space="preserve"> </w:t>
      </w:r>
    </w:p>
    <w:p w14:paraId="20FDF761" w14:textId="77777777" w:rsidR="005503D4" w:rsidRDefault="005503D4">
      <w:pPr>
        <w:numPr>
          <w:ilvl w:val="0"/>
          <w:numId w:val="1"/>
        </w:numPr>
        <w:rPr>
          <w:b/>
        </w:rPr>
      </w:pPr>
    </w:p>
    <w:p w14:paraId="4A07FA43" w14:textId="77777777" w:rsidR="005503D4" w:rsidRDefault="005503D4">
      <w:pPr>
        <w:numPr>
          <w:ilvl w:val="0"/>
          <w:numId w:val="1"/>
        </w:numPr>
        <w:rPr>
          <w:b/>
        </w:rPr>
      </w:pPr>
    </w:p>
    <w:p w14:paraId="2F18B4C2" w14:textId="77777777" w:rsidR="005503D4" w:rsidRDefault="005503D4">
      <w:pPr>
        <w:numPr>
          <w:ilvl w:val="0"/>
          <w:numId w:val="1"/>
        </w:numPr>
        <w:rPr>
          <w:b/>
        </w:rPr>
      </w:pPr>
    </w:p>
    <w:p w14:paraId="61DB36D7" w14:textId="77777777" w:rsidR="005503D4" w:rsidRDefault="00BC2DB5">
      <w:pPr>
        <w:numPr>
          <w:ilvl w:val="0"/>
          <w:numId w:val="1"/>
        </w:numPr>
        <w:rPr>
          <w:b/>
        </w:rPr>
      </w:pPr>
      <w:bookmarkStart w:id="128" w:name="_heading=h.2p2csry"/>
      <w:bookmarkEnd w:id="128"/>
      <w:r>
        <w:rPr>
          <w:b/>
        </w:rPr>
        <w:lastRenderedPageBreak/>
        <w:t xml:space="preserve">3. DESCRIÇÕES DOS ENVOLVIDOS E USUÁRIOS </w:t>
      </w:r>
    </w:p>
    <w:p w14:paraId="31D3B112" w14:textId="77777777" w:rsidR="005503D4" w:rsidRDefault="005503D4">
      <w:pPr>
        <w:numPr>
          <w:ilvl w:val="0"/>
          <w:numId w:val="1"/>
        </w:numPr>
        <w:rPr>
          <w:b/>
        </w:rPr>
      </w:pPr>
    </w:p>
    <w:p w14:paraId="213CC6A6" w14:textId="77777777" w:rsidR="005503D4" w:rsidRDefault="00BC2DB5">
      <w:pPr>
        <w:numPr>
          <w:ilvl w:val="1"/>
          <w:numId w:val="1"/>
        </w:numPr>
        <w:rPr>
          <w:b/>
        </w:rPr>
      </w:pPr>
      <w:bookmarkStart w:id="129" w:name="_heading=h.147n2zr"/>
      <w:bookmarkEnd w:id="129"/>
      <w:r>
        <w:rPr>
          <w:b/>
        </w:rPr>
        <w:t>Resumo dos Envolvidos</w:t>
      </w:r>
    </w:p>
    <w:p w14:paraId="339D903E" w14:textId="77777777" w:rsidR="005503D4" w:rsidRDefault="005503D4">
      <w:pPr>
        <w:jc w:val="both"/>
      </w:pPr>
    </w:p>
    <w:tbl>
      <w:tblPr>
        <w:tblW w:w="8791" w:type="dxa"/>
        <w:tblInd w:w="231" w:type="dxa"/>
        <w:tblLook w:val="0400" w:firstRow="0" w:lastRow="0" w:firstColumn="0" w:lastColumn="0" w:noHBand="0" w:noVBand="1"/>
      </w:tblPr>
      <w:tblGrid>
        <w:gridCol w:w="2149"/>
        <w:gridCol w:w="3573"/>
        <w:gridCol w:w="3069"/>
      </w:tblGrid>
      <w:tr w:rsidR="005503D4" w14:paraId="7F651931" w14:textId="77777777">
        <w:trPr>
          <w:trHeight w:val="376"/>
        </w:trPr>
        <w:tc>
          <w:tcPr>
            <w:tcW w:w="2149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EB36E5E" w14:textId="77777777" w:rsidR="005503D4" w:rsidRDefault="00BC2DB5">
            <w:pPr>
              <w:spacing w:after="5"/>
              <w:jc w:val="both"/>
            </w:pPr>
            <w:r>
              <w:rPr>
                <w:b/>
                <w:color w:val="000000"/>
              </w:rPr>
              <w:t>Nome</w:t>
            </w:r>
          </w:p>
        </w:tc>
        <w:tc>
          <w:tcPr>
            <w:tcW w:w="3573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49DEFCF" w14:textId="77777777" w:rsidR="005503D4" w:rsidRDefault="00BC2DB5">
            <w:pPr>
              <w:spacing w:after="5"/>
              <w:jc w:val="both"/>
            </w:pPr>
            <w:r>
              <w:rPr>
                <w:b/>
                <w:color w:val="000000"/>
              </w:rPr>
              <w:t>Descrição</w:t>
            </w:r>
          </w:p>
        </w:tc>
        <w:tc>
          <w:tcPr>
            <w:tcW w:w="3069" w:type="dxa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shd w:val="clear" w:color="auto" w:fill="A6A6A6"/>
          </w:tcPr>
          <w:p w14:paraId="3A057BA4" w14:textId="77777777" w:rsidR="005503D4" w:rsidRDefault="00BC2DB5">
            <w:pPr>
              <w:spacing w:after="5"/>
              <w:ind w:left="5" w:hanging="10"/>
              <w:jc w:val="both"/>
            </w:pPr>
            <w:r>
              <w:rPr>
                <w:b/>
                <w:color w:val="000000"/>
              </w:rPr>
              <w:t>Responsabilidades</w:t>
            </w:r>
          </w:p>
        </w:tc>
      </w:tr>
      <w:tr w:rsidR="005503D4" w14:paraId="6C71CC13" w14:textId="77777777">
        <w:trPr>
          <w:trHeight w:val="734"/>
        </w:trPr>
        <w:tc>
          <w:tcPr>
            <w:tcW w:w="2149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846C1A" w14:textId="77777777" w:rsidR="005503D4" w:rsidRDefault="00BC2DB5">
            <w:r>
              <w:t>Usuários</w:t>
            </w:r>
          </w:p>
        </w:tc>
        <w:tc>
          <w:tcPr>
            <w:tcW w:w="35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3412A9" w14:textId="77777777" w:rsidR="005503D4" w:rsidRDefault="00BC2DB5">
            <w:r>
              <w:t>Todos aqueles que utilizarem o sistema.</w:t>
            </w:r>
          </w:p>
        </w:tc>
        <w:tc>
          <w:tcPr>
            <w:tcW w:w="30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33BCC8D8" w14:textId="77777777" w:rsidR="005503D4" w:rsidRDefault="00BC2DB5">
            <w:r>
              <w:t xml:space="preserve">Baixe o aplicativo. Obs.: Não é obrigado se cadastrar para </w:t>
            </w:r>
            <w:r>
              <w:t>utilização simples</w:t>
            </w:r>
          </w:p>
        </w:tc>
      </w:tr>
      <w:tr w:rsidR="005503D4" w14:paraId="16491291" w14:textId="77777777">
        <w:trPr>
          <w:trHeight w:val="1128"/>
        </w:trPr>
        <w:tc>
          <w:tcPr>
            <w:tcW w:w="2149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vAlign w:val="center"/>
          </w:tcPr>
          <w:p w14:paraId="64AEEB4A" w14:textId="77777777" w:rsidR="005503D4" w:rsidRDefault="00BC2DB5">
            <w:r>
              <w:t>Lojas, Comércios e prestadores de serviços</w:t>
            </w:r>
          </w:p>
        </w:tc>
        <w:tc>
          <w:tcPr>
            <w:tcW w:w="3573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vAlign w:val="center"/>
          </w:tcPr>
          <w:p w14:paraId="25854F6D" w14:textId="77777777" w:rsidR="005503D4" w:rsidRDefault="00BC2DB5">
            <w:r>
              <w:t>Todos que desejem expor sua marca, estabelecimento ou serviços.</w:t>
            </w:r>
          </w:p>
        </w:tc>
        <w:tc>
          <w:tcPr>
            <w:tcW w:w="3069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44BE66" w14:textId="77777777" w:rsidR="005503D4" w:rsidRDefault="00BC2DB5">
            <w:r>
              <w:t>Cadastrar o produto na plataforma e gerenciar o conteúdo</w:t>
            </w:r>
          </w:p>
        </w:tc>
      </w:tr>
    </w:tbl>
    <w:p w14:paraId="0C5A1168" w14:textId="77777777" w:rsidR="005503D4" w:rsidRDefault="005503D4">
      <w:pPr>
        <w:jc w:val="both"/>
      </w:pPr>
    </w:p>
    <w:p w14:paraId="765A7641" w14:textId="77777777" w:rsidR="005503D4" w:rsidRDefault="005503D4">
      <w:pPr>
        <w:jc w:val="both"/>
      </w:pPr>
    </w:p>
    <w:p w14:paraId="077793A7" w14:textId="77777777" w:rsidR="005503D4" w:rsidRDefault="00BC2DB5">
      <w:pPr>
        <w:numPr>
          <w:ilvl w:val="1"/>
          <w:numId w:val="1"/>
        </w:numPr>
        <w:rPr>
          <w:b/>
        </w:rPr>
      </w:pPr>
      <w:bookmarkStart w:id="130" w:name="_heading=h.3o7alnk"/>
      <w:bookmarkEnd w:id="130"/>
      <w:r>
        <w:rPr>
          <w:b/>
        </w:rPr>
        <w:t>Resumo dos Usuário</w:t>
      </w:r>
    </w:p>
    <w:p w14:paraId="116820D9" w14:textId="77777777" w:rsidR="005503D4" w:rsidRDefault="005503D4">
      <w:pPr>
        <w:ind w:left="914"/>
        <w:jc w:val="both"/>
        <w:rPr>
          <w:color w:val="FF0000"/>
        </w:rPr>
      </w:pPr>
    </w:p>
    <w:tbl>
      <w:tblPr>
        <w:tblW w:w="8791" w:type="dxa"/>
        <w:tblInd w:w="231" w:type="dxa"/>
        <w:tblLook w:val="0400" w:firstRow="0" w:lastRow="0" w:firstColumn="0" w:lastColumn="0" w:noHBand="0" w:noVBand="1"/>
      </w:tblPr>
      <w:tblGrid>
        <w:gridCol w:w="2027"/>
        <w:gridCol w:w="2286"/>
        <w:gridCol w:w="2406"/>
        <w:gridCol w:w="2072"/>
      </w:tblGrid>
      <w:tr w:rsidR="005503D4" w14:paraId="3DA6C4A2" w14:textId="77777777">
        <w:trPr>
          <w:trHeight w:val="376"/>
        </w:trPr>
        <w:tc>
          <w:tcPr>
            <w:tcW w:w="2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62C0DAA1" w14:textId="77777777" w:rsidR="005503D4" w:rsidRDefault="00BC2DB5">
            <w:pPr>
              <w:spacing w:after="5"/>
              <w:jc w:val="both"/>
            </w:pPr>
            <w:r>
              <w:rPr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Nome</w:t>
            </w:r>
          </w:p>
        </w:tc>
        <w:tc>
          <w:tcPr>
            <w:tcW w:w="2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1B903C5D" w14:textId="77777777" w:rsidR="005503D4" w:rsidRDefault="00BC2DB5">
            <w:pPr>
              <w:spacing w:after="5"/>
              <w:jc w:val="both"/>
            </w:pPr>
            <w:r>
              <w:rPr>
                <w:b/>
                <w:color w:val="000000"/>
              </w:rPr>
              <w:t>Descrição</w:t>
            </w:r>
          </w:p>
        </w:tc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7688884" w14:textId="77777777" w:rsidR="005503D4" w:rsidRDefault="00BC2DB5">
            <w:pPr>
              <w:spacing w:after="5"/>
              <w:ind w:left="5" w:hanging="10"/>
              <w:jc w:val="both"/>
            </w:pPr>
            <w:r>
              <w:rPr>
                <w:b/>
                <w:color w:val="000000"/>
              </w:rPr>
              <w:t>Responsabilidades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5049E36E" w14:textId="77777777" w:rsidR="005503D4" w:rsidRDefault="00BC2DB5">
            <w:pPr>
              <w:spacing w:after="5"/>
              <w:ind w:left="5" w:hanging="10"/>
              <w:jc w:val="both"/>
            </w:pPr>
            <w:r>
              <w:rPr>
                <w:b/>
                <w:color w:val="000000"/>
              </w:rPr>
              <w:t>Envolvidos</w:t>
            </w:r>
          </w:p>
        </w:tc>
      </w:tr>
      <w:tr w:rsidR="005503D4" w14:paraId="27A87C7A" w14:textId="77777777">
        <w:trPr>
          <w:trHeight w:val="734"/>
        </w:trPr>
        <w:tc>
          <w:tcPr>
            <w:tcW w:w="2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2543E" w14:textId="77777777" w:rsidR="005503D4" w:rsidRDefault="00BC2DB5">
            <w:r>
              <w:rPr>
                <w:color w:val="000000"/>
              </w:rPr>
              <w:t>Comerciantes</w:t>
            </w:r>
          </w:p>
        </w:tc>
        <w:tc>
          <w:tcPr>
            <w:tcW w:w="2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F69CC0" w14:textId="77777777" w:rsidR="005503D4" w:rsidRDefault="00BC2DB5">
            <w:pPr>
              <w:jc w:val="center"/>
            </w:pPr>
            <w:r>
              <w:rPr>
                <w:color w:val="000000"/>
              </w:rPr>
              <w:t xml:space="preserve">Proprietário ou </w:t>
            </w:r>
          </w:p>
          <w:p w14:paraId="5BE83D80" w14:textId="77777777" w:rsidR="005503D4" w:rsidRDefault="00BC2DB5">
            <w:pPr>
              <w:jc w:val="center"/>
            </w:pPr>
            <w:r>
              <w:t>responsável</w:t>
            </w:r>
            <w:r>
              <w:rPr>
                <w:color w:val="000000"/>
              </w:rPr>
              <w:t xml:space="preserve"> pelo conteúdo  </w:t>
            </w:r>
          </w:p>
        </w:tc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C49D6" w14:textId="77777777" w:rsidR="005503D4" w:rsidRDefault="005503D4">
            <w:pPr>
              <w:jc w:val="center"/>
              <w:rPr>
                <w:color w:val="000000"/>
              </w:rPr>
            </w:pPr>
          </w:p>
          <w:p w14:paraId="5BF99DFD" w14:textId="77777777" w:rsidR="005503D4" w:rsidRDefault="00BC2DB5">
            <w:pPr>
              <w:jc w:val="center"/>
            </w:pPr>
            <w:r>
              <w:t>Manter</w:t>
            </w:r>
            <w:r>
              <w:rPr>
                <w:color w:val="000000"/>
              </w:rPr>
              <w:t xml:space="preserve"> sempre a plataforma com dados atualizados.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EC782" w14:textId="77777777" w:rsidR="005503D4" w:rsidRDefault="00BC2DB5">
            <w:pPr>
              <w:jc w:val="center"/>
            </w:pPr>
            <w:r>
              <w:rPr>
                <w:color w:val="000000"/>
              </w:rPr>
              <w:t xml:space="preserve">Proprietários ou </w:t>
            </w:r>
            <w:r>
              <w:t>responsáveis</w:t>
            </w:r>
          </w:p>
        </w:tc>
      </w:tr>
      <w:tr w:rsidR="005503D4" w14:paraId="30D47C2F" w14:textId="77777777">
        <w:trPr>
          <w:trHeight w:val="162"/>
        </w:trPr>
        <w:tc>
          <w:tcPr>
            <w:tcW w:w="2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BC1B48" w14:textId="77777777" w:rsidR="005503D4" w:rsidRDefault="00BC2DB5">
            <w:r>
              <w:rPr>
                <w:color w:val="000000"/>
              </w:rPr>
              <w:t xml:space="preserve">Usuário </w:t>
            </w:r>
          </w:p>
        </w:tc>
        <w:tc>
          <w:tcPr>
            <w:tcW w:w="22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6F4D29" w14:textId="77777777" w:rsidR="005503D4" w:rsidRDefault="00BC2DB5">
            <w:pPr>
              <w:jc w:val="center"/>
            </w:pPr>
            <w:r>
              <w:rPr>
                <w:color w:val="000000"/>
              </w:rPr>
              <w:t>Quando estiver cadastrado</w:t>
            </w:r>
          </w:p>
        </w:tc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FD39D" w14:textId="77777777" w:rsidR="005503D4" w:rsidRDefault="00BC2DB5">
            <w:pPr>
              <w:ind w:left="5" w:hanging="10"/>
              <w:jc w:val="center"/>
            </w:pPr>
            <w:r>
              <w:rPr>
                <w:color w:val="000000"/>
              </w:rPr>
              <w:t xml:space="preserve">Fornecer </w:t>
            </w:r>
            <w:r>
              <w:t>informações</w:t>
            </w:r>
            <w:r>
              <w:rPr>
                <w:color w:val="000000"/>
              </w:rPr>
              <w:t xml:space="preserve">   precisas e educadas quando cadastrados.</w:t>
            </w:r>
          </w:p>
        </w:tc>
        <w:tc>
          <w:tcPr>
            <w:tcW w:w="2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96374E" w14:textId="77777777" w:rsidR="005503D4" w:rsidRDefault="00BC2DB5">
            <w:r>
              <w:rPr>
                <w:color w:val="000000"/>
              </w:rPr>
              <w:t>Usuário do sistema</w:t>
            </w:r>
          </w:p>
        </w:tc>
      </w:tr>
    </w:tbl>
    <w:p w14:paraId="62ACF089" w14:textId="77777777" w:rsidR="005503D4" w:rsidRDefault="005503D4">
      <w:pPr>
        <w:spacing w:line="259" w:lineRule="auto"/>
        <w:jc w:val="both"/>
        <w:rPr>
          <w:color w:val="FF0000"/>
        </w:rPr>
      </w:pPr>
    </w:p>
    <w:p w14:paraId="1F94B354" w14:textId="77777777" w:rsidR="005503D4" w:rsidRDefault="005503D4">
      <w:pPr>
        <w:spacing w:line="259" w:lineRule="auto"/>
        <w:jc w:val="both"/>
        <w:rPr>
          <w:color w:val="FF0000"/>
        </w:rPr>
      </w:pPr>
    </w:p>
    <w:p w14:paraId="26B06526" w14:textId="77777777" w:rsidR="005503D4" w:rsidRDefault="00BC2DB5">
      <w:pPr>
        <w:numPr>
          <w:ilvl w:val="1"/>
          <w:numId w:val="1"/>
        </w:numPr>
        <w:rPr>
          <w:b/>
        </w:rPr>
      </w:pPr>
      <w:bookmarkStart w:id="131" w:name="_heading=h.23ckvvd"/>
      <w:bookmarkEnd w:id="131"/>
      <w:r>
        <w:rPr>
          <w:b/>
        </w:rPr>
        <w:t>Ambiente do Usuário</w:t>
      </w:r>
    </w:p>
    <w:p w14:paraId="58252F28" w14:textId="77777777" w:rsidR="005503D4" w:rsidRDefault="005503D4">
      <w:pPr>
        <w:numPr>
          <w:ilvl w:val="1"/>
          <w:numId w:val="1"/>
        </w:numPr>
        <w:rPr>
          <w:b/>
        </w:rPr>
      </w:pPr>
    </w:p>
    <w:p w14:paraId="258EEEE5" w14:textId="77777777" w:rsidR="005503D4" w:rsidRDefault="00BC2DB5">
      <w:pPr>
        <w:spacing w:line="360" w:lineRule="auto"/>
        <w:ind w:left="10" w:firstLine="360"/>
        <w:jc w:val="both"/>
      </w:pPr>
      <w:r>
        <w:rPr>
          <w:color w:val="000000"/>
        </w:rPr>
        <w:t>Não se aplica.</w:t>
      </w:r>
    </w:p>
    <w:p w14:paraId="776F871A" w14:textId="77777777" w:rsidR="005503D4" w:rsidRDefault="005503D4">
      <w:pPr>
        <w:spacing w:line="259" w:lineRule="auto"/>
        <w:jc w:val="both"/>
        <w:rPr>
          <w:color w:val="FF0000"/>
        </w:rPr>
      </w:pPr>
    </w:p>
    <w:p w14:paraId="0C9EEE54" w14:textId="77777777" w:rsidR="005503D4" w:rsidRDefault="00BC2DB5">
      <w:pPr>
        <w:numPr>
          <w:ilvl w:val="1"/>
          <w:numId w:val="1"/>
        </w:numPr>
        <w:rPr>
          <w:b/>
        </w:rPr>
      </w:pPr>
      <w:bookmarkStart w:id="132" w:name="_heading=h.ihv636"/>
      <w:bookmarkEnd w:id="132"/>
      <w:r>
        <w:rPr>
          <w:b/>
        </w:rPr>
        <w:t xml:space="preserve"> Resumo das Principais Necessidade dos Envolvidos ou Usuários</w:t>
      </w:r>
    </w:p>
    <w:p w14:paraId="4829C5FC" w14:textId="77777777" w:rsidR="005503D4" w:rsidRDefault="005503D4">
      <w:pPr>
        <w:jc w:val="both"/>
        <w:rPr>
          <w:color w:val="000000"/>
        </w:rPr>
      </w:pPr>
    </w:p>
    <w:tbl>
      <w:tblPr>
        <w:tblW w:w="8791" w:type="dxa"/>
        <w:tblInd w:w="353" w:type="dxa"/>
        <w:tblLook w:val="0400" w:firstRow="0" w:lastRow="0" w:firstColumn="0" w:lastColumn="0" w:noHBand="0" w:noVBand="1"/>
      </w:tblPr>
      <w:tblGrid>
        <w:gridCol w:w="2042"/>
        <w:gridCol w:w="1323"/>
        <w:gridCol w:w="1974"/>
        <w:gridCol w:w="1825"/>
        <w:gridCol w:w="1627"/>
      </w:tblGrid>
      <w:tr w:rsidR="005503D4" w14:paraId="41573468" w14:textId="77777777">
        <w:trPr>
          <w:trHeight w:val="378"/>
        </w:trPr>
        <w:tc>
          <w:tcPr>
            <w:tcW w:w="2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59D3A9A" w14:textId="77777777" w:rsidR="005503D4" w:rsidRDefault="00BC2DB5">
            <w:pPr>
              <w:spacing w:after="5"/>
              <w:jc w:val="both"/>
            </w:pPr>
            <w:r>
              <w:rPr>
                <w:b/>
                <w:color w:val="000000"/>
              </w:rPr>
              <w:t>Necessidade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BDDE88E" w14:textId="77777777" w:rsidR="005503D4" w:rsidRDefault="00BC2DB5">
            <w:pPr>
              <w:spacing w:after="5"/>
              <w:jc w:val="both"/>
            </w:pPr>
            <w:r>
              <w:rPr>
                <w:b/>
                <w:color w:val="000000"/>
              </w:rPr>
              <w:t>Prioridade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0B2F7BC9" w14:textId="77777777" w:rsidR="005503D4" w:rsidRDefault="00BC2DB5">
            <w:pPr>
              <w:spacing w:after="5"/>
              <w:ind w:left="5" w:hanging="10"/>
              <w:jc w:val="both"/>
            </w:pPr>
            <w:r>
              <w:rPr>
                <w:b/>
                <w:color w:val="000000"/>
              </w:rPr>
              <w:t>Preocupações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37AC8C96" w14:textId="77777777" w:rsidR="005503D4" w:rsidRDefault="00BC2DB5">
            <w:pPr>
              <w:spacing w:after="5"/>
              <w:ind w:left="5" w:hanging="10"/>
              <w:jc w:val="both"/>
            </w:pPr>
            <w:r>
              <w:rPr>
                <w:b/>
                <w:color w:val="000000"/>
              </w:rPr>
              <w:t>Solução Atual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6A6A6"/>
          </w:tcPr>
          <w:p w14:paraId="719A23AA" w14:textId="77777777" w:rsidR="005503D4" w:rsidRDefault="00BC2DB5">
            <w:pPr>
              <w:spacing w:after="5"/>
              <w:ind w:left="5" w:hanging="10"/>
              <w:jc w:val="both"/>
            </w:pPr>
            <w:r>
              <w:rPr>
                <w:b/>
                <w:color w:val="000000"/>
              </w:rPr>
              <w:t>Soluções Propostas</w:t>
            </w:r>
          </w:p>
        </w:tc>
      </w:tr>
      <w:tr w:rsidR="005503D4" w14:paraId="430D7A5B" w14:textId="77777777">
        <w:trPr>
          <w:trHeight w:val="739"/>
        </w:trPr>
        <w:tc>
          <w:tcPr>
            <w:tcW w:w="2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82592A" w14:textId="77777777" w:rsidR="005503D4" w:rsidRDefault="00BC2DB5">
            <w:r>
              <w:rPr>
                <w:color w:val="000000"/>
              </w:rPr>
              <w:t xml:space="preserve">Realizar o Cadastro no sistema / </w:t>
            </w:r>
            <w:r>
              <w:t>usuário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A382DD" w14:textId="77777777" w:rsidR="005503D4" w:rsidRDefault="00BC2DB5">
            <w:pPr>
              <w:jc w:val="center"/>
            </w:pPr>
            <w:r>
              <w:rPr>
                <w:color w:val="000000"/>
              </w:rPr>
              <w:t>Alta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E033A0" w14:textId="77777777" w:rsidR="005503D4" w:rsidRDefault="00BC2DB5">
            <w:r>
              <w:rPr>
                <w:color w:val="000000"/>
              </w:rPr>
              <w:t>Usabilidade do Aplicativo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2944B5" w14:textId="77777777" w:rsidR="005503D4" w:rsidRDefault="00BC2DB5">
            <w:r>
              <w:rPr>
                <w:color w:val="000000"/>
              </w:rPr>
              <w:t>Não há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3DCDD0" w14:textId="77777777" w:rsidR="005503D4" w:rsidRDefault="00BC2DB5">
            <w:r>
              <w:rPr>
                <w:color w:val="000000"/>
              </w:rPr>
              <w:t xml:space="preserve">Tentar envolver o cliente </w:t>
            </w:r>
            <w:r>
              <w:t>pedindo</w:t>
            </w:r>
            <w:r>
              <w:rPr>
                <w:color w:val="000000"/>
              </w:rPr>
              <w:t xml:space="preserve"> feed </w:t>
            </w:r>
            <w:r>
              <w:t>mediante o</w:t>
            </w:r>
            <w:r>
              <w:rPr>
                <w:color w:val="000000"/>
              </w:rPr>
              <w:t xml:space="preserve"> cadastro.</w:t>
            </w:r>
          </w:p>
        </w:tc>
      </w:tr>
      <w:tr w:rsidR="005503D4" w14:paraId="03A5B84D" w14:textId="77777777">
        <w:trPr>
          <w:trHeight w:val="739"/>
        </w:trPr>
        <w:tc>
          <w:tcPr>
            <w:tcW w:w="20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BCE12" w14:textId="77777777" w:rsidR="005503D4" w:rsidRDefault="00BC2DB5">
            <w:r>
              <w:rPr>
                <w:color w:val="000000"/>
              </w:rPr>
              <w:t>Realizar o Cadastro na plataforma / Clientes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BD80A7" w14:textId="77777777" w:rsidR="005503D4" w:rsidRDefault="00BC2DB5">
            <w:pPr>
              <w:jc w:val="center"/>
            </w:pPr>
            <w:r>
              <w:t>Alta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FD40BE" w14:textId="77777777" w:rsidR="005503D4" w:rsidRDefault="00BC2DB5">
            <w:r>
              <w:t>Plataforma Web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A963BD" w14:textId="77777777" w:rsidR="005503D4" w:rsidRDefault="00BC2DB5">
            <w:r>
              <w:rPr>
                <w:color w:val="000000"/>
              </w:rPr>
              <w:t>Não há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63F6CE" w14:textId="77777777" w:rsidR="005503D4" w:rsidRDefault="00BC2DB5">
            <w:r>
              <w:t xml:space="preserve">A marca só pode acessar a </w:t>
            </w:r>
            <w:r>
              <w:t>plataforma mediante o cadastro e validação do cadastro.</w:t>
            </w:r>
          </w:p>
          <w:p w14:paraId="7CFFFD4F" w14:textId="77777777" w:rsidR="005503D4" w:rsidRDefault="005503D4"/>
        </w:tc>
      </w:tr>
      <w:tr w:rsidR="005503D4" w14:paraId="516A6794" w14:textId="77777777">
        <w:trPr>
          <w:trHeight w:val="739"/>
        </w:trPr>
        <w:tc>
          <w:tcPr>
            <w:tcW w:w="205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9C0FC2" w14:textId="77777777" w:rsidR="005503D4" w:rsidRDefault="00BC2DB5">
            <w:r>
              <w:rPr>
                <w:color w:val="000000"/>
              </w:rPr>
              <w:t xml:space="preserve">Disponibilizar imagens </w:t>
            </w:r>
            <w:r>
              <w:t>claras</w:t>
            </w:r>
            <w:r>
              <w:rPr>
                <w:color w:val="000000"/>
              </w:rPr>
              <w:t xml:space="preserve"> do produto.</w:t>
            </w:r>
          </w:p>
        </w:tc>
        <w:tc>
          <w:tcPr>
            <w:tcW w:w="12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153848" w14:textId="77777777" w:rsidR="005503D4" w:rsidRDefault="00BC2DB5">
            <w:pPr>
              <w:jc w:val="center"/>
            </w:pPr>
            <w:r>
              <w:rPr>
                <w:color w:val="000000"/>
              </w:rPr>
              <w:t>Alta</w:t>
            </w:r>
          </w:p>
        </w:tc>
        <w:tc>
          <w:tcPr>
            <w:tcW w:w="198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1CDB7B" w14:textId="77777777" w:rsidR="005503D4" w:rsidRDefault="00BC2DB5">
            <w:r>
              <w:rPr>
                <w:color w:val="000000"/>
              </w:rPr>
              <w:t xml:space="preserve">O usuário não </w:t>
            </w:r>
            <w:r>
              <w:t>tem</w:t>
            </w:r>
            <w:r>
              <w:rPr>
                <w:color w:val="000000"/>
              </w:rPr>
              <w:t xml:space="preserve"> confiança na aplicação.</w:t>
            </w:r>
          </w:p>
        </w:tc>
        <w:tc>
          <w:tcPr>
            <w:tcW w:w="184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1CAF71" w14:textId="77777777" w:rsidR="005503D4" w:rsidRDefault="00BC2DB5">
            <w:r>
              <w:rPr>
                <w:color w:val="000000"/>
              </w:rPr>
              <w:t>Não há</w:t>
            </w:r>
          </w:p>
        </w:tc>
        <w:tc>
          <w:tcPr>
            <w:tcW w:w="163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83268A" w14:textId="77777777" w:rsidR="005503D4" w:rsidRDefault="00BC2DB5">
            <w:r>
              <w:t>Esclarecer</w:t>
            </w:r>
            <w:r>
              <w:rPr>
                <w:color w:val="000000"/>
              </w:rPr>
              <w:t xml:space="preserve"> que uma boa imagem </w:t>
            </w:r>
            <w:r>
              <w:t xml:space="preserve">dá </w:t>
            </w:r>
            <w:r>
              <w:lastRenderedPageBreak/>
              <w:t>melhor</w:t>
            </w:r>
            <w:r>
              <w:rPr>
                <w:color w:val="000000"/>
              </w:rPr>
              <w:t xml:space="preserve"> credibilidade a marca.</w:t>
            </w:r>
          </w:p>
        </w:tc>
      </w:tr>
    </w:tbl>
    <w:p w14:paraId="7A1484BC" w14:textId="77777777" w:rsidR="005503D4" w:rsidRDefault="005503D4">
      <w:pPr>
        <w:rPr>
          <w:color w:val="000000"/>
          <w:u w:val="single"/>
        </w:rPr>
      </w:pPr>
    </w:p>
    <w:p w14:paraId="003516B0" w14:textId="77777777" w:rsidR="005503D4" w:rsidRDefault="005503D4">
      <w:pPr>
        <w:rPr>
          <w:color w:val="000000"/>
        </w:rPr>
      </w:pPr>
    </w:p>
    <w:p w14:paraId="0FB4111E" w14:textId="77777777" w:rsidR="005503D4" w:rsidRDefault="005503D4">
      <w:pPr>
        <w:rPr>
          <w:color w:val="000000"/>
        </w:rPr>
      </w:pPr>
    </w:p>
    <w:p w14:paraId="0A0161B4" w14:textId="77777777" w:rsidR="005503D4" w:rsidRDefault="00BC2DB5">
      <w:pPr>
        <w:numPr>
          <w:ilvl w:val="1"/>
          <w:numId w:val="1"/>
        </w:numPr>
        <w:rPr>
          <w:b/>
        </w:rPr>
      </w:pPr>
      <w:bookmarkStart w:id="133" w:name="_heading=h.32hioqz"/>
      <w:bookmarkEnd w:id="133"/>
      <w:r>
        <w:rPr>
          <w:b/>
        </w:rPr>
        <w:t xml:space="preserve">Alternativas e </w:t>
      </w:r>
      <w:r>
        <w:rPr>
          <w:b/>
        </w:rPr>
        <w:t>Concorrência</w:t>
      </w:r>
    </w:p>
    <w:p w14:paraId="720DE1E7" w14:textId="77777777" w:rsidR="005503D4" w:rsidRDefault="005503D4">
      <w:pPr>
        <w:numPr>
          <w:ilvl w:val="1"/>
          <w:numId w:val="1"/>
        </w:numPr>
        <w:rPr>
          <w:b/>
        </w:rPr>
      </w:pPr>
    </w:p>
    <w:p w14:paraId="19A05110" w14:textId="77777777" w:rsidR="005503D4" w:rsidRDefault="00BC2DB5">
      <w:pPr>
        <w:spacing w:line="360" w:lineRule="auto"/>
        <w:ind w:left="360" w:hanging="10"/>
        <w:jc w:val="both"/>
      </w:pPr>
      <w:r>
        <w:rPr>
          <w:color w:val="000000"/>
        </w:rPr>
        <w:t>Não existem concorrentes ou alternativas gratuitas no município.</w:t>
      </w:r>
    </w:p>
    <w:p w14:paraId="36529F51" w14:textId="77777777" w:rsidR="005503D4" w:rsidRDefault="005503D4">
      <w:pPr>
        <w:spacing w:line="259" w:lineRule="auto"/>
        <w:jc w:val="both"/>
        <w:rPr>
          <w:color w:val="000000"/>
        </w:rPr>
      </w:pPr>
    </w:p>
    <w:p w14:paraId="1AB6AB5D" w14:textId="77777777" w:rsidR="005503D4" w:rsidRDefault="00BC2DB5">
      <w:pPr>
        <w:numPr>
          <w:ilvl w:val="0"/>
          <w:numId w:val="1"/>
        </w:numPr>
        <w:rPr>
          <w:b/>
        </w:rPr>
      </w:pPr>
      <w:bookmarkStart w:id="134" w:name="_heading=h.1hmsyys"/>
      <w:bookmarkEnd w:id="134"/>
      <w:r>
        <w:rPr>
          <w:b/>
        </w:rPr>
        <w:t>4. VISÃO GERAL</w:t>
      </w:r>
    </w:p>
    <w:p w14:paraId="6CD8C674" w14:textId="77777777" w:rsidR="005503D4" w:rsidRDefault="005503D4">
      <w:pPr>
        <w:rPr>
          <w:color w:val="000000"/>
        </w:rPr>
      </w:pPr>
    </w:p>
    <w:p w14:paraId="53424EC5" w14:textId="77777777" w:rsidR="005503D4" w:rsidRDefault="00BC2DB5">
      <w:bookmarkStart w:id="135" w:name="_heading=h.41mghml"/>
      <w:bookmarkEnd w:id="135"/>
      <w:r>
        <w:rPr>
          <w:b/>
        </w:rPr>
        <w:t xml:space="preserve">4.1 Perspectiva do Produto </w:t>
      </w:r>
      <w:r>
        <w:t xml:space="preserve"> </w:t>
      </w:r>
    </w:p>
    <w:p w14:paraId="31D4B482" w14:textId="77777777" w:rsidR="005503D4" w:rsidRDefault="005503D4">
      <w:pPr>
        <w:ind w:left="360" w:right="251"/>
        <w:rPr>
          <w:color w:val="000000"/>
        </w:rPr>
      </w:pPr>
    </w:p>
    <w:p w14:paraId="481DAA01" w14:textId="77777777" w:rsidR="005503D4" w:rsidRDefault="00BC2DB5">
      <w:pPr>
        <w:spacing w:after="46" w:line="360" w:lineRule="auto"/>
        <w:ind w:left="10"/>
        <w:jc w:val="both"/>
      </w:pPr>
      <w:r>
        <w:t>O maior problema é a falta de informação e sua organização. Muitos eventos, pontos turísticos, restaurantes e serviços não possuem</w:t>
      </w:r>
      <w:r>
        <w:t xml:space="preserve"> uma divulgação adequada, e os poucos que possuem são difíceis de encontrar tornando ineficiente a busca por informações online. O objetivo do sistema é reunir o máximo de serviços e comércios da cidade em um App. Assim a cidade ganha uma nova vitrine num </w:t>
      </w:r>
      <w:r>
        <w:t xml:space="preserve">formato atual onde o cliente pode comentar e avaliar o local, através dos comentários podemos identificar possíveis melhorias para a Estância. </w:t>
      </w:r>
    </w:p>
    <w:p w14:paraId="350FCCD8" w14:textId="77777777" w:rsidR="005503D4" w:rsidRDefault="005503D4">
      <w:pPr>
        <w:spacing w:line="252" w:lineRule="auto"/>
        <w:ind w:left="5" w:right="166" w:hanging="5"/>
        <w:jc w:val="both"/>
        <w:rPr>
          <w:color w:val="000000"/>
        </w:rPr>
      </w:pPr>
    </w:p>
    <w:p w14:paraId="3A324433" w14:textId="77777777" w:rsidR="005503D4" w:rsidRDefault="00BC2DB5">
      <w:pPr>
        <w:spacing w:after="46"/>
        <w:ind w:left="1426" w:hanging="10"/>
        <w:jc w:val="both"/>
      </w:pPr>
      <w:r>
        <w:rPr>
          <w:color w:val="FF0000"/>
        </w:rPr>
        <w:t xml:space="preserve">  </w:t>
      </w:r>
    </w:p>
    <w:p w14:paraId="356F282D" w14:textId="77777777" w:rsidR="005503D4" w:rsidRDefault="00BC2DB5">
      <w:pPr>
        <w:spacing w:after="46"/>
        <w:jc w:val="both"/>
      </w:pPr>
      <w:bookmarkStart w:id="136" w:name="_heading=h.2grqrue"/>
      <w:bookmarkEnd w:id="136"/>
      <w:r>
        <w:rPr>
          <w:b/>
        </w:rPr>
        <w:t xml:space="preserve">4.2 Suposições e Dependências  </w:t>
      </w:r>
    </w:p>
    <w:p w14:paraId="0465236A" w14:textId="77777777" w:rsidR="005503D4" w:rsidRDefault="00BC2DB5">
      <w:pPr>
        <w:spacing w:after="48"/>
        <w:ind w:left="634" w:hanging="10"/>
        <w:jc w:val="both"/>
      </w:pPr>
      <w:r>
        <w:rPr>
          <w:color w:val="000000"/>
        </w:rPr>
        <w:t xml:space="preserve">  </w:t>
      </w:r>
    </w:p>
    <w:p w14:paraId="370C3D8D" w14:textId="77777777" w:rsidR="005503D4" w:rsidRDefault="00BC2DB5">
      <w:pPr>
        <w:spacing w:after="90" w:line="252" w:lineRule="auto"/>
        <w:ind w:left="10" w:right="166" w:hanging="10"/>
        <w:jc w:val="both"/>
      </w:pPr>
      <w:r>
        <w:rPr>
          <w:color w:val="000000"/>
        </w:rPr>
        <w:t xml:space="preserve">As dependências do sistema estão divididas em três partes sendo duas na </w:t>
      </w:r>
      <w:r>
        <w:rPr>
          <w:color w:val="000000"/>
        </w:rPr>
        <w:t>plataforma e uma no APP</w:t>
      </w:r>
    </w:p>
    <w:p w14:paraId="6BA20BDC" w14:textId="77777777" w:rsidR="005503D4" w:rsidRDefault="00BC2DB5">
      <w:pPr>
        <w:spacing w:after="160" w:line="259" w:lineRule="auto"/>
        <w:jc w:val="both"/>
      </w:pPr>
      <w:r>
        <w:rPr>
          <w:color w:val="FF0000"/>
        </w:rPr>
        <w:t xml:space="preserve">            </w:t>
      </w:r>
      <w:r>
        <w:rPr>
          <w:color w:val="000000"/>
        </w:rPr>
        <w:t xml:space="preserve"> Dados para plataforma:</w:t>
      </w:r>
    </w:p>
    <w:p w14:paraId="42ADD542" w14:textId="77777777" w:rsidR="005503D4" w:rsidRDefault="00BC2DB5">
      <w:pPr>
        <w:numPr>
          <w:ilvl w:val="0"/>
          <w:numId w:val="2"/>
        </w:numPr>
        <w:spacing w:line="259" w:lineRule="auto"/>
        <w:ind w:left="1080"/>
        <w:jc w:val="both"/>
        <w:rPr>
          <w:color w:val="000000"/>
        </w:rPr>
      </w:pPr>
      <w:r>
        <w:rPr>
          <w:b/>
          <w:color w:val="000000"/>
        </w:rPr>
        <w:t>www.racssolutions.com</w:t>
      </w:r>
      <w:r>
        <w:rPr>
          <w:color w:val="000000"/>
        </w:rPr>
        <w:t xml:space="preserve"> dá acesso: </w:t>
      </w:r>
    </w:p>
    <w:p w14:paraId="21DB12D4" w14:textId="77777777" w:rsidR="005503D4" w:rsidRDefault="00BC2DB5">
      <w:pPr>
        <w:numPr>
          <w:ilvl w:val="0"/>
          <w:numId w:val="2"/>
        </w:numPr>
        <w:spacing w:line="259" w:lineRule="auto"/>
        <w:ind w:left="1080"/>
        <w:jc w:val="both"/>
        <w:rPr>
          <w:color w:val="000000"/>
        </w:rPr>
      </w:pPr>
      <w:r>
        <w:rPr>
          <w:color w:val="000000"/>
        </w:rPr>
        <w:t>Site institucional da RACS solutions</w:t>
      </w:r>
    </w:p>
    <w:p w14:paraId="6C6E1E4A" w14:textId="77777777" w:rsidR="005503D4" w:rsidRDefault="00BC2DB5">
      <w:pPr>
        <w:numPr>
          <w:ilvl w:val="0"/>
          <w:numId w:val="2"/>
        </w:numPr>
        <w:spacing w:line="259" w:lineRule="auto"/>
        <w:ind w:left="1080"/>
        <w:jc w:val="both"/>
        <w:rPr>
          <w:color w:val="000000"/>
        </w:rPr>
      </w:pPr>
      <w:r>
        <w:rPr>
          <w:color w:val="000000"/>
        </w:rPr>
        <w:t>Cadastro de novos clientes</w:t>
      </w:r>
    </w:p>
    <w:p w14:paraId="578CDD77" w14:textId="77777777" w:rsidR="005503D4" w:rsidRDefault="00BC2DB5">
      <w:pPr>
        <w:numPr>
          <w:ilvl w:val="0"/>
          <w:numId w:val="2"/>
        </w:numPr>
        <w:spacing w:line="259" w:lineRule="auto"/>
        <w:ind w:left="1080"/>
        <w:jc w:val="both"/>
        <w:rPr>
          <w:color w:val="000000"/>
        </w:rPr>
      </w:pPr>
      <w:r>
        <w:rPr>
          <w:color w:val="000000"/>
        </w:rPr>
        <w:t>Cadastro de novos administradores da RACS</w:t>
      </w:r>
    </w:p>
    <w:p w14:paraId="5218FD50" w14:textId="77777777" w:rsidR="005503D4" w:rsidRDefault="00BC2DB5">
      <w:pPr>
        <w:numPr>
          <w:ilvl w:val="0"/>
          <w:numId w:val="2"/>
        </w:numPr>
        <w:spacing w:line="259" w:lineRule="auto"/>
        <w:ind w:left="1080"/>
        <w:jc w:val="both"/>
        <w:rPr>
          <w:color w:val="000000"/>
        </w:rPr>
      </w:pPr>
      <w:r>
        <w:rPr>
          <w:color w:val="000000"/>
        </w:rPr>
        <w:t>Painel de gestão de conteúdo para o cliente</w:t>
      </w:r>
    </w:p>
    <w:p w14:paraId="23BAD329" w14:textId="77777777" w:rsidR="005503D4" w:rsidRDefault="00BC2DB5">
      <w:pPr>
        <w:numPr>
          <w:ilvl w:val="0"/>
          <w:numId w:val="2"/>
        </w:numPr>
        <w:spacing w:after="160" w:line="259" w:lineRule="auto"/>
        <w:ind w:left="1080"/>
        <w:jc w:val="both"/>
        <w:rPr>
          <w:color w:val="000000"/>
        </w:rPr>
      </w:pPr>
      <w:r>
        <w:rPr>
          <w:color w:val="000000"/>
        </w:rPr>
        <w:t>Painel de ge</w:t>
      </w:r>
      <w:r>
        <w:rPr>
          <w:color w:val="000000"/>
        </w:rPr>
        <w:t>stão da plataforma para administradores da RACS</w:t>
      </w:r>
    </w:p>
    <w:p w14:paraId="5143915A" w14:textId="77777777" w:rsidR="005503D4" w:rsidRDefault="00BC2DB5">
      <w:pPr>
        <w:spacing w:after="160" w:line="259" w:lineRule="auto"/>
        <w:ind w:left="720"/>
        <w:jc w:val="both"/>
      </w:pPr>
      <w:r>
        <w:rPr>
          <w:color w:val="000000"/>
        </w:rPr>
        <w:t>Dados par APP:</w:t>
      </w:r>
    </w:p>
    <w:p w14:paraId="282C1226" w14:textId="77777777" w:rsidR="005503D4" w:rsidRDefault="00BC2DB5">
      <w:pPr>
        <w:numPr>
          <w:ilvl w:val="0"/>
          <w:numId w:val="2"/>
        </w:numPr>
        <w:spacing w:line="259" w:lineRule="auto"/>
        <w:ind w:left="1080"/>
        <w:jc w:val="both"/>
        <w:rPr>
          <w:color w:val="000000"/>
        </w:rPr>
      </w:pPr>
      <w:r>
        <w:rPr>
          <w:color w:val="000000"/>
        </w:rPr>
        <w:t xml:space="preserve">Cadastro de </w:t>
      </w:r>
      <w:r>
        <w:t>usuário</w:t>
      </w:r>
    </w:p>
    <w:p w14:paraId="3DC0F739" w14:textId="77777777" w:rsidR="005503D4" w:rsidRDefault="00BC2DB5">
      <w:pPr>
        <w:numPr>
          <w:ilvl w:val="0"/>
          <w:numId w:val="2"/>
        </w:numPr>
        <w:spacing w:line="259" w:lineRule="auto"/>
        <w:ind w:left="1080"/>
        <w:jc w:val="both"/>
        <w:rPr>
          <w:color w:val="000000"/>
        </w:rPr>
      </w:pPr>
      <w:r>
        <w:rPr>
          <w:color w:val="000000"/>
        </w:rPr>
        <w:t>Painel de configurações</w:t>
      </w:r>
    </w:p>
    <w:p w14:paraId="2ED9211F" w14:textId="77777777" w:rsidR="005503D4" w:rsidRDefault="00BC2DB5">
      <w:pPr>
        <w:numPr>
          <w:ilvl w:val="0"/>
          <w:numId w:val="2"/>
        </w:numPr>
        <w:spacing w:after="160" w:line="259" w:lineRule="auto"/>
        <w:ind w:left="1080"/>
        <w:jc w:val="both"/>
        <w:rPr>
          <w:color w:val="000000"/>
        </w:rPr>
      </w:pPr>
      <w:r>
        <w:t>Formulários</w:t>
      </w:r>
      <w:r>
        <w:rPr>
          <w:color w:val="000000"/>
        </w:rPr>
        <w:t xml:space="preserve"> de feedback </w:t>
      </w:r>
    </w:p>
    <w:p w14:paraId="5AD86CD0" w14:textId="77777777" w:rsidR="005503D4" w:rsidRDefault="00BC2DB5">
      <w:pPr>
        <w:spacing w:after="84"/>
        <w:ind w:left="1354" w:hanging="10"/>
        <w:jc w:val="both"/>
      </w:pPr>
      <w:r>
        <w:rPr>
          <w:color w:val="000000"/>
        </w:rPr>
        <w:t xml:space="preserve">   </w:t>
      </w:r>
    </w:p>
    <w:p w14:paraId="3BD35D80" w14:textId="77777777" w:rsidR="005503D4" w:rsidRDefault="00BC2DB5">
      <w:pPr>
        <w:rPr>
          <w:b/>
        </w:rPr>
      </w:pPr>
      <w:bookmarkStart w:id="137" w:name="_heading=h.vx1227"/>
      <w:bookmarkEnd w:id="137"/>
      <w:r>
        <w:rPr>
          <w:b/>
          <w:color w:val="000000"/>
        </w:rPr>
        <w:t xml:space="preserve">  5. RECURSOS DO PRODUTO</w:t>
      </w:r>
    </w:p>
    <w:p w14:paraId="36B6CD98" w14:textId="77777777" w:rsidR="005503D4" w:rsidRDefault="005503D4">
      <w:pPr>
        <w:spacing w:after="92"/>
        <w:ind w:left="1412" w:hanging="10"/>
        <w:jc w:val="both"/>
        <w:rPr>
          <w:color w:val="FF0000"/>
        </w:rPr>
      </w:pPr>
    </w:p>
    <w:p w14:paraId="1DFA0EBF" w14:textId="77777777" w:rsidR="005503D4" w:rsidRDefault="00BC2DB5">
      <w:pPr>
        <w:rPr>
          <w:b/>
        </w:rPr>
      </w:pPr>
      <w:bookmarkStart w:id="138" w:name="_heading=h.3fwokq0"/>
      <w:bookmarkEnd w:id="138"/>
      <w:r>
        <w:rPr>
          <w:b/>
        </w:rPr>
        <w:t>5.1 Gestão da plataforma</w:t>
      </w:r>
    </w:p>
    <w:p w14:paraId="1D1476A7" w14:textId="77777777" w:rsidR="005503D4" w:rsidRDefault="005503D4">
      <w:pPr>
        <w:jc w:val="both"/>
        <w:rPr>
          <w:color w:val="000000"/>
        </w:rPr>
      </w:pPr>
    </w:p>
    <w:p w14:paraId="3518A029" w14:textId="77777777" w:rsidR="005503D4" w:rsidRDefault="00BC2DB5">
      <w:pPr>
        <w:jc w:val="both"/>
      </w:pPr>
      <w:r>
        <w:rPr>
          <w:color w:val="000000"/>
        </w:rPr>
        <w:t xml:space="preserve">A interface pode ser acessada através da página na internet. O cliente </w:t>
      </w:r>
      <w:r>
        <w:t>é responsável</w:t>
      </w:r>
      <w:r>
        <w:rPr>
          <w:color w:val="000000"/>
        </w:rPr>
        <w:t xml:space="preserve"> pelo cadastro do serviço ou </w:t>
      </w:r>
      <w:r>
        <w:t>comércio é</w:t>
      </w:r>
      <w:r>
        <w:rPr>
          <w:color w:val="000000"/>
        </w:rPr>
        <w:t xml:space="preserve"> </w:t>
      </w:r>
      <w:r>
        <w:t>responsável</w:t>
      </w:r>
      <w:r>
        <w:rPr>
          <w:color w:val="000000"/>
        </w:rPr>
        <w:t xml:space="preserve"> por todas as </w:t>
      </w:r>
      <w:r>
        <w:t>informações.</w:t>
      </w:r>
    </w:p>
    <w:p w14:paraId="0CC52747" w14:textId="77777777" w:rsidR="005503D4" w:rsidRDefault="005503D4">
      <w:pPr>
        <w:jc w:val="both"/>
        <w:rPr>
          <w:color w:val="000000"/>
        </w:rPr>
      </w:pPr>
    </w:p>
    <w:p w14:paraId="0280953B" w14:textId="77777777" w:rsidR="005503D4" w:rsidRDefault="005503D4">
      <w:pPr>
        <w:jc w:val="both"/>
        <w:rPr>
          <w:color w:val="000000"/>
        </w:rPr>
      </w:pPr>
    </w:p>
    <w:p w14:paraId="19E9A205" w14:textId="77777777" w:rsidR="005503D4" w:rsidRDefault="005503D4">
      <w:pPr>
        <w:jc w:val="both"/>
        <w:rPr>
          <w:color w:val="000000"/>
        </w:rPr>
      </w:pPr>
    </w:p>
    <w:p w14:paraId="32F96C64" w14:textId="77777777" w:rsidR="005503D4" w:rsidRDefault="00BC2DB5">
      <w:pPr>
        <w:rPr>
          <w:b/>
        </w:rPr>
      </w:pPr>
      <w:bookmarkStart w:id="139" w:name="_heading=h.1v1yuxt"/>
      <w:bookmarkEnd w:id="139"/>
      <w:r>
        <w:rPr>
          <w:b/>
        </w:rPr>
        <w:t>5.2 App</w:t>
      </w:r>
    </w:p>
    <w:p w14:paraId="25C00941" w14:textId="77777777" w:rsidR="005503D4" w:rsidRDefault="005503D4">
      <w:pPr>
        <w:rPr>
          <w:b/>
        </w:rPr>
      </w:pPr>
    </w:p>
    <w:p w14:paraId="532FBCAF" w14:textId="77777777" w:rsidR="005503D4" w:rsidRDefault="00BC2DB5">
      <w:pPr>
        <w:jc w:val="both"/>
      </w:pPr>
      <w:r>
        <w:rPr>
          <w:color w:val="000000"/>
        </w:rPr>
        <w:t xml:space="preserve">No App o usuário terá acesso a todos os </w:t>
      </w:r>
      <w:r>
        <w:t>estabelecimentos</w:t>
      </w:r>
      <w:r>
        <w:rPr>
          <w:color w:val="000000"/>
        </w:rPr>
        <w:t xml:space="preserve"> e serviços </w:t>
      </w:r>
      <w:r>
        <w:t>locais,</w:t>
      </w:r>
      <w:r>
        <w:rPr>
          <w:color w:val="000000"/>
        </w:rPr>
        <w:t xml:space="preserve"> pode qualificar o local, dar opiniões e avaliar opiniões mediante a cadastro.</w:t>
      </w:r>
    </w:p>
    <w:p w14:paraId="696656A5" w14:textId="77777777" w:rsidR="005503D4" w:rsidRDefault="005503D4">
      <w:pPr>
        <w:jc w:val="both"/>
        <w:rPr>
          <w:color w:val="000000"/>
        </w:rPr>
      </w:pPr>
    </w:p>
    <w:p w14:paraId="1616E650" w14:textId="77777777" w:rsidR="005503D4" w:rsidRDefault="00BC2DB5">
      <w:pPr>
        <w:rPr>
          <w:b/>
        </w:rPr>
      </w:pPr>
      <w:bookmarkStart w:id="140" w:name="_heading=h.4f1mdlm"/>
      <w:bookmarkEnd w:id="140"/>
      <w:r>
        <w:rPr>
          <w:b/>
        </w:rPr>
        <w:t xml:space="preserve">6. OUTROS REQUISITOS DO PRODUTO  </w:t>
      </w:r>
    </w:p>
    <w:p w14:paraId="078E53E6" w14:textId="77777777" w:rsidR="005503D4" w:rsidRDefault="005503D4">
      <w:pPr>
        <w:rPr>
          <w:color w:val="000000"/>
        </w:rPr>
      </w:pPr>
    </w:p>
    <w:p w14:paraId="7A3540F2" w14:textId="77777777" w:rsidR="005503D4" w:rsidRDefault="00BC2DB5">
      <w:bookmarkStart w:id="141" w:name="_heading=h.2u6wntf"/>
      <w:bookmarkEnd w:id="141"/>
      <w:r>
        <w:t>Não há.</w:t>
      </w:r>
    </w:p>
    <w:p w14:paraId="68096C10" w14:textId="77777777" w:rsidR="005503D4" w:rsidRDefault="00BC2DB5">
      <w:pPr>
        <w:rPr>
          <w:b/>
        </w:rPr>
      </w:pPr>
      <w:bookmarkStart w:id="142" w:name="_heading=h.19c6y18"/>
      <w:bookmarkEnd w:id="142"/>
      <w:r>
        <w:rPr>
          <w:b/>
        </w:rPr>
        <w:t>7. FLUXOGRAMA</w:t>
      </w:r>
    </w:p>
    <w:p w14:paraId="4C838E3C" w14:textId="77777777" w:rsidR="005503D4" w:rsidRDefault="005503D4">
      <w:pPr>
        <w:rPr>
          <w:color w:val="000000"/>
        </w:rPr>
      </w:pPr>
    </w:p>
    <w:p w14:paraId="6DF46744" w14:textId="77777777" w:rsidR="005503D4" w:rsidRDefault="00BC2DB5">
      <w:pPr>
        <w:rPr>
          <w:b/>
        </w:rPr>
      </w:pPr>
      <w:bookmarkStart w:id="143" w:name="_heading=h.3tbugp1"/>
      <w:bookmarkEnd w:id="143"/>
      <w:r>
        <w:rPr>
          <w:b/>
        </w:rPr>
        <w:t>7.1 Fluxo básico – Cadastro de administradores/ plataforma</w:t>
      </w:r>
    </w:p>
    <w:p w14:paraId="542A82E1" w14:textId="77777777" w:rsidR="005503D4" w:rsidRDefault="00BC2DB5">
      <w:r>
        <w:rPr>
          <w:color w:val="FF0000"/>
        </w:rPr>
        <w:t xml:space="preserve">                                  </w:t>
      </w:r>
    </w:p>
    <w:p w14:paraId="7DEBD038" w14:textId="77777777" w:rsidR="005503D4" w:rsidRDefault="00BC2DB5">
      <w:pPr>
        <w:rPr>
          <w:b/>
        </w:rPr>
      </w:pPr>
      <w:bookmarkStart w:id="144" w:name="_heading=h.28h4qwu"/>
      <w:bookmarkEnd w:id="144"/>
      <w:r>
        <w:rPr>
          <w:b/>
        </w:rPr>
        <w:t>7.2 Fluxo básico – Cadastro de novo Cliente/ plataforma</w:t>
      </w:r>
    </w:p>
    <w:p w14:paraId="5A9FF66B" w14:textId="77777777" w:rsidR="005503D4" w:rsidRDefault="00BC2DB5">
      <w:r>
        <w:rPr>
          <w:color w:val="FF0000"/>
        </w:rPr>
        <w:t xml:space="preserve">                                   </w:t>
      </w:r>
    </w:p>
    <w:p w14:paraId="45BD4D4C" w14:textId="77777777" w:rsidR="005503D4" w:rsidRDefault="00BC2DB5">
      <w:pPr>
        <w:rPr>
          <w:b/>
        </w:rPr>
      </w:pPr>
      <w:bookmarkStart w:id="145" w:name="_heading=h.nmf14n"/>
      <w:bookmarkEnd w:id="145"/>
      <w:r>
        <w:rPr>
          <w:b/>
        </w:rPr>
        <w:t>7.3 Fluxo básico – Cadastro de estabelecimentos ou serviços/ Plataforma</w:t>
      </w:r>
    </w:p>
    <w:p w14:paraId="0A4B4211" w14:textId="77777777" w:rsidR="005503D4" w:rsidRDefault="005503D4">
      <w:pPr>
        <w:ind w:right="251"/>
        <w:rPr>
          <w:color w:val="000000"/>
        </w:rPr>
      </w:pPr>
    </w:p>
    <w:p w14:paraId="04323768" w14:textId="77777777" w:rsidR="005503D4" w:rsidRDefault="00BC2DB5">
      <w:pPr>
        <w:rPr>
          <w:b/>
        </w:rPr>
      </w:pPr>
      <w:bookmarkStart w:id="146" w:name="_heading=h.37m2jsg"/>
      <w:bookmarkEnd w:id="146"/>
      <w:r>
        <w:rPr>
          <w:b/>
        </w:rPr>
        <w:t>7.4 Fluxo básico – Cadastro de usuário do sistema / APP</w:t>
      </w:r>
    </w:p>
    <w:p w14:paraId="15845139" w14:textId="77777777" w:rsidR="005503D4" w:rsidRDefault="005503D4">
      <w:pPr>
        <w:ind w:right="251"/>
        <w:rPr>
          <w:color w:val="000000"/>
        </w:rPr>
      </w:pPr>
    </w:p>
    <w:p w14:paraId="102CB347" w14:textId="77777777" w:rsidR="005503D4" w:rsidRDefault="00BC2DB5">
      <w:pPr>
        <w:rPr>
          <w:b/>
        </w:rPr>
      </w:pPr>
      <w:bookmarkStart w:id="147" w:name="_heading=h.1mrcu09"/>
      <w:bookmarkEnd w:id="147"/>
      <w:r>
        <w:rPr>
          <w:b/>
        </w:rPr>
        <w:t>7.5 Fluxo básico – Fluxo da informação App &amp; Plataforma (config, do usuário)</w:t>
      </w:r>
    </w:p>
    <w:p w14:paraId="1DE66DC8" w14:textId="77777777" w:rsidR="005503D4" w:rsidRDefault="005503D4">
      <w:pPr>
        <w:rPr>
          <w:color w:val="FF0000"/>
        </w:rPr>
      </w:pPr>
    </w:p>
    <w:p w14:paraId="2C0E53F8" w14:textId="77777777" w:rsidR="005503D4" w:rsidRDefault="00BC2DB5">
      <w:r>
        <w:rPr>
          <w:color w:val="FF0000"/>
        </w:rPr>
        <w:t xml:space="preserve">                 </w:t>
      </w:r>
    </w:p>
    <w:p w14:paraId="3CB8216B" w14:textId="77777777" w:rsidR="005503D4" w:rsidRDefault="00BC2DB5">
      <w:pPr>
        <w:rPr>
          <w:b/>
        </w:rPr>
      </w:pPr>
      <w:bookmarkStart w:id="148" w:name="_heading=h.46r0co2"/>
      <w:bookmarkEnd w:id="148"/>
      <w:r>
        <w:rPr>
          <w:b/>
        </w:rPr>
        <w:t>8. UML</w:t>
      </w:r>
    </w:p>
    <w:p w14:paraId="7EE6D4EB" w14:textId="77777777" w:rsidR="005503D4" w:rsidRDefault="005503D4"/>
    <w:p w14:paraId="78832D69" w14:textId="77777777" w:rsidR="005503D4" w:rsidRDefault="005503D4">
      <w:pPr>
        <w:rPr>
          <w:color w:val="000000"/>
        </w:rPr>
      </w:pPr>
    </w:p>
    <w:p w14:paraId="5B7200AA" w14:textId="77777777" w:rsidR="005503D4" w:rsidRDefault="00BC2DB5">
      <w:pPr>
        <w:rPr>
          <w:b/>
        </w:rPr>
      </w:pPr>
      <w:bookmarkStart w:id="149" w:name="_heading=h.2lwamvv"/>
      <w:bookmarkEnd w:id="149"/>
      <w:r>
        <w:rPr>
          <w:b/>
        </w:rPr>
        <w:t>8.1 Caso de uso</w:t>
      </w:r>
    </w:p>
    <w:p w14:paraId="3F906CC6" w14:textId="77777777" w:rsidR="005503D4" w:rsidRDefault="00BC2DB5">
      <w:pPr>
        <w:ind w:left="10" w:right="764"/>
        <w:jc w:val="both"/>
      </w:pPr>
      <w:r>
        <w:rPr>
          <w:color w:val="000000"/>
        </w:rPr>
        <w:t xml:space="preserve"> </w:t>
      </w:r>
    </w:p>
    <w:p w14:paraId="22A9BACD" w14:textId="77777777" w:rsidR="005503D4" w:rsidRDefault="005503D4">
      <w:pPr>
        <w:jc w:val="both"/>
        <w:rPr>
          <w:color w:val="000000"/>
        </w:rPr>
      </w:pPr>
    </w:p>
    <w:p w14:paraId="64702043" w14:textId="77777777" w:rsidR="005503D4" w:rsidRDefault="00BC2DB5">
      <w:pPr>
        <w:rPr>
          <w:b/>
        </w:rPr>
      </w:pPr>
      <w:bookmarkStart w:id="150" w:name="_heading=h.111kx3o"/>
      <w:bookmarkEnd w:id="150"/>
      <w:r>
        <w:rPr>
          <w:b/>
        </w:rPr>
        <w:t>8.2 Diagrama de caso de uso</w:t>
      </w:r>
    </w:p>
    <w:p w14:paraId="3C92A9B8" w14:textId="77777777" w:rsidR="005503D4" w:rsidRDefault="005503D4">
      <w:pPr>
        <w:rPr>
          <w:color w:val="000000"/>
        </w:rPr>
      </w:pPr>
    </w:p>
    <w:p w14:paraId="6185C997" w14:textId="77777777" w:rsidR="005503D4" w:rsidRDefault="005503D4">
      <w:pPr>
        <w:jc w:val="both"/>
        <w:rPr>
          <w:color w:val="000000"/>
        </w:rPr>
      </w:pPr>
    </w:p>
    <w:p w14:paraId="64938636" w14:textId="77777777" w:rsidR="005503D4" w:rsidRDefault="005503D4">
      <w:pPr>
        <w:jc w:val="both"/>
        <w:rPr>
          <w:color w:val="000000"/>
        </w:rPr>
      </w:pPr>
    </w:p>
    <w:p w14:paraId="0A90B617" w14:textId="77777777" w:rsidR="005503D4" w:rsidRDefault="005503D4">
      <w:pPr>
        <w:jc w:val="both"/>
        <w:rPr>
          <w:color w:val="000000"/>
        </w:rPr>
      </w:pPr>
    </w:p>
    <w:p w14:paraId="6CA6361E" w14:textId="77777777" w:rsidR="005503D4" w:rsidRDefault="005503D4">
      <w:pPr>
        <w:jc w:val="both"/>
        <w:rPr>
          <w:color w:val="000000"/>
        </w:rPr>
      </w:pPr>
    </w:p>
    <w:p w14:paraId="3F770BB8" w14:textId="77777777" w:rsidR="005503D4" w:rsidRDefault="005503D4">
      <w:pPr>
        <w:jc w:val="both"/>
        <w:rPr>
          <w:color w:val="000000"/>
        </w:rPr>
      </w:pPr>
    </w:p>
    <w:p w14:paraId="55095E32" w14:textId="77777777" w:rsidR="005503D4" w:rsidRDefault="005503D4">
      <w:pPr>
        <w:jc w:val="both"/>
        <w:rPr>
          <w:color w:val="000000"/>
        </w:rPr>
      </w:pPr>
    </w:p>
    <w:p w14:paraId="636F8186" w14:textId="77777777" w:rsidR="005503D4" w:rsidRDefault="005503D4">
      <w:pPr>
        <w:jc w:val="both"/>
        <w:rPr>
          <w:color w:val="000000"/>
        </w:rPr>
      </w:pPr>
    </w:p>
    <w:p w14:paraId="47C8D7F5" w14:textId="77777777" w:rsidR="005503D4" w:rsidRDefault="005503D4">
      <w:pPr>
        <w:jc w:val="both"/>
        <w:rPr>
          <w:color w:val="000000"/>
        </w:rPr>
      </w:pPr>
    </w:p>
    <w:p w14:paraId="7F11A984" w14:textId="77777777" w:rsidR="005503D4" w:rsidRDefault="005503D4">
      <w:pPr>
        <w:jc w:val="both"/>
        <w:rPr>
          <w:color w:val="000000"/>
        </w:rPr>
      </w:pPr>
    </w:p>
    <w:p w14:paraId="63A13326" w14:textId="77777777" w:rsidR="005503D4" w:rsidRDefault="005503D4">
      <w:pPr>
        <w:jc w:val="both"/>
        <w:rPr>
          <w:color w:val="000000"/>
        </w:rPr>
      </w:pPr>
    </w:p>
    <w:p w14:paraId="3A341EEF" w14:textId="77777777" w:rsidR="005503D4" w:rsidRDefault="005503D4">
      <w:pPr>
        <w:jc w:val="both"/>
        <w:rPr>
          <w:color w:val="000000"/>
        </w:rPr>
      </w:pPr>
    </w:p>
    <w:p w14:paraId="7C938067" w14:textId="77777777" w:rsidR="005503D4" w:rsidRDefault="005503D4">
      <w:pPr>
        <w:jc w:val="both"/>
        <w:rPr>
          <w:color w:val="000000"/>
        </w:rPr>
      </w:pPr>
    </w:p>
    <w:p w14:paraId="41B1D77E" w14:textId="77777777" w:rsidR="005503D4" w:rsidRDefault="005503D4">
      <w:pPr>
        <w:jc w:val="both"/>
        <w:rPr>
          <w:color w:val="000000"/>
        </w:rPr>
      </w:pPr>
    </w:p>
    <w:p w14:paraId="5EA4E226" w14:textId="77777777" w:rsidR="005503D4" w:rsidRDefault="005503D4">
      <w:pPr>
        <w:jc w:val="both"/>
        <w:rPr>
          <w:color w:val="000000"/>
        </w:rPr>
      </w:pPr>
    </w:p>
    <w:p w14:paraId="7684C2CA" w14:textId="77777777" w:rsidR="005503D4" w:rsidRDefault="005503D4">
      <w:pPr>
        <w:jc w:val="both"/>
        <w:rPr>
          <w:color w:val="000000"/>
        </w:rPr>
      </w:pPr>
    </w:p>
    <w:p w14:paraId="5E31AA4E" w14:textId="77777777" w:rsidR="005503D4" w:rsidRDefault="00BC2DB5">
      <w:pPr>
        <w:rPr>
          <w:b/>
        </w:rPr>
      </w:pPr>
      <w:bookmarkStart w:id="151" w:name="_heading=h.3l18frh"/>
      <w:bookmarkEnd w:id="151"/>
      <w:r>
        <w:rPr>
          <w:b/>
        </w:rPr>
        <w:t>8.2.1 Documento do caso de uso – Cadastro de administradores/ plataforma</w:t>
      </w:r>
    </w:p>
    <w:p w14:paraId="325F53F8" w14:textId="77777777" w:rsidR="005503D4" w:rsidRDefault="005503D4">
      <w:pPr>
        <w:rPr>
          <w:b/>
        </w:rPr>
      </w:pPr>
    </w:p>
    <w:p w14:paraId="0E251E93" w14:textId="77777777" w:rsidR="005503D4" w:rsidRDefault="005503D4">
      <w:pPr>
        <w:rPr>
          <w:color w:val="000000"/>
        </w:rPr>
      </w:pPr>
    </w:p>
    <w:tbl>
      <w:tblPr>
        <w:tblW w:w="9076" w:type="dxa"/>
        <w:tblInd w:w="-5" w:type="dxa"/>
        <w:tblLook w:val="0400" w:firstRow="0" w:lastRow="0" w:firstColumn="0" w:lastColumn="0" w:noHBand="0" w:noVBand="1"/>
      </w:tblPr>
      <w:tblGrid>
        <w:gridCol w:w="4750"/>
        <w:gridCol w:w="4326"/>
      </w:tblGrid>
      <w:tr w:rsidR="005503D4" w14:paraId="1D3F18D0" w14:textId="77777777">
        <w:trPr>
          <w:trHeight w:val="605"/>
        </w:trPr>
        <w:tc>
          <w:tcPr>
            <w:tcW w:w="4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1299D6" w14:textId="77777777" w:rsidR="005503D4" w:rsidRDefault="00BC2DB5">
            <w:pPr>
              <w:ind w:left="10" w:right="26" w:hanging="10"/>
              <w:jc w:val="center"/>
            </w:pPr>
            <w:r>
              <w:rPr>
                <w:b/>
                <w:color w:val="000000"/>
              </w:rPr>
              <w:t xml:space="preserve">Nome do caso de uso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A47592" w14:textId="77777777" w:rsidR="005503D4" w:rsidRDefault="00BC2DB5">
            <w:pPr>
              <w:jc w:val="center"/>
              <w:rPr>
                <w:b/>
              </w:rPr>
            </w:pPr>
            <w:bookmarkStart w:id="152" w:name="_heading=h.206ipza"/>
            <w:bookmarkEnd w:id="152"/>
            <w:r>
              <w:rPr>
                <w:b/>
              </w:rPr>
              <w:t>Cadastro de administradores</w:t>
            </w:r>
          </w:p>
        </w:tc>
      </w:tr>
      <w:tr w:rsidR="005503D4" w14:paraId="2FDACC40" w14:textId="77777777">
        <w:trPr>
          <w:trHeight w:val="302"/>
        </w:trPr>
        <w:tc>
          <w:tcPr>
            <w:tcW w:w="4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7B4F0" w14:textId="77777777" w:rsidR="005503D4" w:rsidRDefault="00BC2DB5">
            <w:r>
              <w:rPr>
                <w:b/>
                <w:color w:val="000000"/>
              </w:rPr>
              <w:t xml:space="preserve">Caso de uso geral 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52434" w14:textId="77777777" w:rsidR="005503D4" w:rsidRDefault="00BC2DB5">
            <w:r>
              <w:rPr>
                <w:b/>
                <w:color w:val="000000"/>
              </w:rPr>
              <w:t xml:space="preserve"> </w:t>
            </w:r>
          </w:p>
        </w:tc>
      </w:tr>
      <w:tr w:rsidR="005503D4" w14:paraId="7E30C104" w14:textId="77777777">
        <w:trPr>
          <w:trHeight w:val="305"/>
        </w:trPr>
        <w:tc>
          <w:tcPr>
            <w:tcW w:w="4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A7DF3" w14:textId="77777777" w:rsidR="005503D4" w:rsidRDefault="00BC2DB5">
            <w:r>
              <w:rPr>
                <w:b/>
                <w:color w:val="000000"/>
              </w:rPr>
              <w:t xml:space="preserve">Ator principal 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ED727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6E446BEF" w14:textId="77777777">
        <w:trPr>
          <w:trHeight w:val="302"/>
        </w:trPr>
        <w:tc>
          <w:tcPr>
            <w:tcW w:w="4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9AC18" w14:textId="77777777" w:rsidR="005503D4" w:rsidRDefault="00BC2DB5">
            <w:r>
              <w:rPr>
                <w:b/>
                <w:color w:val="000000"/>
              </w:rPr>
              <w:lastRenderedPageBreak/>
              <w:t xml:space="preserve">Ator secundário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BCF18" w14:textId="77777777" w:rsidR="005503D4" w:rsidRDefault="00BC2DB5">
            <w:r>
              <w:rPr>
                <w:color w:val="000000"/>
              </w:rPr>
              <w:t xml:space="preserve"> </w:t>
            </w:r>
          </w:p>
        </w:tc>
      </w:tr>
      <w:tr w:rsidR="005503D4" w14:paraId="5F7F2356" w14:textId="77777777">
        <w:trPr>
          <w:trHeight w:val="888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DB412" w14:textId="77777777" w:rsidR="005503D4" w:rsidRDefault="00BC2DB5">
            <w:r>
              <w:rPr>
                <w:b/>
                <w:color w:val="000000"/>
              </w:rPr>
              <w:t xml:space="preserve">Resumo </w:t>
            </w:r>
          </w:p>
          <w:p w14:paraId="2722074F" w14:textId="77777777" w:rsidR="005503D4" w:rsidRDefault="005503D4">
            <w:pPr>
              <w:jc w:val="both"/>
              <w:rPr>
                <w:color w:val="000000"/>
              </w:rPr>
            </w:pPr>
          </w:p>
        </w:tc>
      </w:tr>
      <w:tr w:rsidR="005503D4" w14:paraId="7BA203CC" w14:textId="77777777">
        <w:trPr>
          <w:trHeight w:val="598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B7894" w14:textId="77777777" w:rsidR="005503D4" w:rsidRDefault="00BC2DB5">
            <w:r>
              <w:rPr>
                <w:b/>
                <w:color w:val="000000"/>
              </w:rPr>
              <w:t xml:space="preserve">Pré-condição </w:t>
            </w:r>
          </w:p>
          <w:p w14:paraId="3ACD938B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7B2386D4" w14:textId="77777777">
        <w:trPr>
          <w:trHeight w:val="595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8B42E" w14:textId="77777777" w:rsidR="005503D4" w:rsidRDefault="00BC2DB5">
            <w:r>
              <w:rPr>
                <w:b/>
                <w:color w:val="000000"/>
              </w:rPr>
              <w:t xml:space="preserve">Pós-condição </w:t>
            </w:r>
          </w:p>
          <w:p w14:paraId="5EA500FB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030FB598" w14:textId="77777777">
        <w:trPr>
          <w:trHeight w:val="302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F87791" w14:textId="77777777" w:rsidR="005503D4" w:rsidRDefault="00BC2DB5">
            <w:r>
              <w:rPr>
                <w:b/>
                <w:color w:val="000000"/>
              </w:rPr>
              <w:t>1.</w:t>
            </w:r>
          </w:p>
        </w:tc>
      </w:tr>
      <w:tr w:rsidR="005503D4" w14:paraId="45C3D159" w14:textId="77777777">
        <w:trPr>
          <w:trHeight w:val="302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63960" w14:textId="77777777" w:rsidR="005503D4" w:rsidRDefault="00BC2DB5">
            <w:r>
              <w:rPr>
                <w:b/>
                <w:color w:val="000000"/>
              </w:rPr>
              <w:t>2.</w:t>
            </w:r>
          </w:p>
        </w:tc>
      </w:tr>
      <w:tr w:rsidR="005503D4" w14:paraId="1D49DC14" w14:textId="77777777">
        <w:trPr>
          <w:trHeight w:val="305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31A05" w14:textId="77777777" w:rsidR="005503D4" w:rsidRDefault="00BC2DB5">
            <w:r>
              <w:rPr>
                <w:b/>
                <w:color w:val="000000"/>
              </w:rPr>
              <w:t>3.</w:t>
            </w:r>
          </w:p>
        </w:tc>
      </w:tr>
      <w:tr w:rsidR="005503D4" w14:paraId="0EE7C521" w14:textId="77777777">
        <w:trPr>
          <w:trHeight w:val="595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CAFD3" w14:textId="77777777" w:rsidR="005503D4" w:rsidRDefault="00BC2DB5">
            <w:r>
              <w:rPr>
                <w:b/>
                <w:color w:val="000000"/>
              </w:rPr>
              <w:t xml:space="preserve">Restrições/Validações  </w:t>
            </w:r>
          </w:p>
          <w:p w14:paraId="71421335" w14:textId="77777777" w:rsidR="005503D4" w:rsidRDefault="00BC2DB5">
            <w:r>
              <w:rPr>
                <w:b/>
                <w:color w:val="000000"/>
              </w:rPr>
              <w:t>1.</w:t>
            </w:r>
          </w:p>
        </w:tc>
      </w:tr>
    </w:tbl>
    <w:p w14:paraId="6C82339D" w14:textId="77777777" w:rsidR="005503D4" w:rsidRDefault="00BC2DB5">
      <w:pPr>
        <w:ind w:left="876" w:hanging="10"/>
      </w:pPr>
      <w:r>
        <w:rPr>
          <w:b/>
          <w:color w:val="000000"/>
        </w:rPr>
        <w:t xml:space="preserve"> </w:t>
      </w:r>
    </w:p>
    <w:p w14:paraId="5A0309D1" w14:textId="77777777" w:rsidR="005503D4" w:rsidRDefault="005503D4">
      <w:pPr>
        <w:ind w:left="876" w:hanging="10"/>
        <w:rPr>
          <w:b/>
          <w:color w:val="000000"/>
        </w:rPr>
      </w:pPr>
    </w:p>
    <w:p w14:paraId="419C7376" w14:textId="77777777" w:rsidR="005503D4" w:rsidRDefault="00BC2DB5">
      <w:pPr>
        <w:rPr>
          <w:b/>
        </w:rPr>
      </w:pPr>
      <w:bookmarkStart w:id="153" w:name="_heading=h.4k668n3"/>
      <w:bookmarkEnd w:id="153"/>
      <w:r>
        <w:rPr>
          <w:b/>
        </w:rPr>
        <w:t xml:space="preserve">8.2.2 Documento do caso de uso – Cadastro de novo </w:t>
      </w:r>
      <w:r>
        <w:rPr>
          <w:b/>
        </w:rPr>
        <w:t>Cliente/ plataforma</w:t>
      </w:r>
    </w:p>
    <w:p w14:paraId="2A065C39" w14:textId="77777777" w:rsidR="005503D4" w:rsidRDefault="005503D4">
      <w:pPr>
        <w:rPr>
          <w:b/>
        </w:rPr>
      </w:pPr>
    </w:p>
    <w:p w14:paraId="510CAED4" w14:textId="77777777" w:rsidR="005503D4" w:rsidRDefault="005503D4">
      <w:pPr>
        <w:rPr>
          <w:color w:val="000000"/>
        </w:rPr>
      </w:pPr>
    </w:p>
    <w:tbl>
      <w:tblPr>
        <w:tblW w:w="9076" w:type="dxa"/>
        <w:tblInd w:w="-5" w:type="dxa"/>
        <w:tblLook w:val="0400" w:firstRow="0" w:lastRow="0" w:firstColumn="0" w:lastColumn="0" w:noHBand="0" w:noVBand="1"/>
      </w:tblPr>
      <w:tblGrid>
        <w:gridCol w:w="4750"/>
        <w:gridCol w:w="4326"/>
      </w:tblGrid>
      <w:tr w:rsidR="005503D4" w14:paraId="1599B32B" w14:textId="77777777">
        <w:trPr>
          <w:trHeight w:val="605"/>
        </w:trPr>
        <w:tc>
          <w:tcPr>
            <w:tcW w:w="4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9BD6BA" w14:textId="77777777" w:rsidR="005503D4" w:rsidRDefault="00BC2DB5">
            <w:pPr>
              <w:ind w:left="10" w:right="26" w:hanging="10"/>
              <w:jc w:val="center"/>
            </w:pPr>
            <w:r>
              <w:rPr>
                <w:b/>
                <w:color w:val="000000"/>
              </w:rPr>
              <w:t xml:space="preserve">Nome do caso de uso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8983FF" w14:textId="77777777" w:rsidR="005503D4" w:rsidRDefault="00BC2DB5">
            <w:pPr>
              <w:jc w:val="center"/>
              <w:rPr>
                <w:b/>
              </w:rPr>
            </w:pPr>
            <w:bookmarkStart w:id="154" w:name="_heading=h.2zbgiuw"/>
            <w:bookmarkEnd w:id="154"/>
            <w:r>
              <w:rPr>
                <w:b/>
              </w:rPr>
              <w:t>Cadastro de novo Cliente</w:t>
            </w:r>
          </w:p>
        </w:tc>
      </w:tr>
      <w:tr w:rsidR="005503D4" w14:paraId="7F5A1A80" w14:textId="77777777">
        <w:trPr>
          <w:trHeight w:val="302"/>
        </w:trPr>
        <w:tc>
          <w:tcPr>
            <w:tcW w:w="4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B30E4" w14:textId="77777777" w:rsidR="005503D4" w:rsidRDefault="00BC2DB5">
            <w:r>
              <w:rPr>
                <w:b/>
                <w:color w:val="000000"/>
              </w:rPr>
              <w:t xml:space="preserve">Caso de uso geral 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0F847A" w14:textId="77777777" w:rsidR="005503D4" w:rsidRDefault="00BC2DB5">
            <w:r>
              <w:rPr>
                <w:b/>
                <w:color w:val="000000"/>
              </w:rPr>
              <w:t xml:space="preserve"> </w:t>
            </w:r>
          </w:p>
        </w:tc>
      </w:tr>
      <w:tr w:rsidR="005503D4" w14:paraId="2354DE2A" w14:textId="77777777">
        <w:trPr>
          <w:trHeight w:val="305"/>
        </w:trPr>
        <w:tc>
          <w:tcPr>
            <w:tcW w:w="4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7AD11" w14:textId="77777777" w:rsidR="005503D4" w:rsidRDefault="00BC2DB5">
            <w:r>
              <w:rPr>
                <w:b/>
                <w:color w:val="000000"/>
              </w:rPr>
              <w:t xml:space="preserve">Ator principal 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735BA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5FA10B35" w14:textId="77777777">
        <w:trPr>
          <w:trHeight w:val="302"/>
        </w:trPr>
        <w:tc>
          <w:tcPr>
            <w:tcW w:w="4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BB093" w14:textId="77777777" w:rsidR="005503D4" w:rsidRDefault="00BC2DB5">
            <w:r>
              <w:rPr>
                <w:b/>
                <w:color w:val="000000"/>
              </w:rPr>
              <w:t xml:space="preserve">Ator secundário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1BD89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2D92D245" w14:textId="77777777">
        <w:trPr>
          <w:trHeight w:val="888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7D34F" w14:textId="77777777" w:rsidR="005503D4" w:rsidRDefault="00BC2DB5">
            <w:r>
              <w:rPr>
                <w:b/>
                <w:color w:val="000000"/>
              </w:rPr>
              <w:t xml:space="preserve">Resumo </w:t>
            </w:r>
          </w:p>
          <w:p w14:paraId="38B25C7C" w14:textId="77777777" w:rsidR="005503D4" w:rsidRDefault="005503D4">
            <w:pPr>
              <w:jc w:val="both"/>
              <w:rPr>
                <w:color w:val="000000"/>
              </w:rPr>
            </w:pPr>
          </w:p>
        </w:tc>
      </w:tr>
      <w:tr w:rsidR="005503D4" w14:paraId="06DDD2DF" w14:textId="77777777">
        <w:trPr>
          <w:trHeight w:val="598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97702" w14:textId="77777777" w:rsidR="005503D4" w:rsidRDefault="00BC2DB5">
            <w:r>
              <w:rPr>
                <w:b/>
                <w:color w:val="000000"/>
              </w:rPr>
              <w:t xml:space="preserve">Pré-condição </w:t>
            </w:r>
          </w:p>
          <w:p w14:paraId="3E776EAE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4938270E" w14:textId="77777777">
        <w:trPr>
          <w:trHeight w:val="595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F5755" w14:textId="77777777" w:rsidR="005503D4" w:rsidRDefault="00BC2DB5">
            <w:r>
              <w:rPr>
                <w:b/>
                <w:color w:val="000000"/>
              </w:rPr>
              <w:t xml:space="preserve">Pós-condição </w:t>
            </w:r>
          </w:p>
          <w:p w14:paraId="26F612B3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35124040" w14:textId="77777777">
        <w:trPr>
          <w:trHeight w:val="302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F2F9D" w14:textId="77777777" w:rsidR="005503D4" w:rsidRDefault="00BC2DB5">
            <w:r>
              <w:rPr>
                <w:b/>
                <w:color w:val="000000"/>
              </w:rPr>
              <w:t>1.</w:t>
            </w:r>
          </w:p>
        </w:tc>
      </w:tr>
      <w:tr w:rsidR="005503D4" w14:paraId="297AE915" w14:textId="77777777">
        <w:trPr>
          <w:trHeight w:val="302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7A328" w14:textId="77777777" w:rsidR="005503D4" w:rsidRDefault="00BC2DB5"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.</w:t>
            </w:r>
          </w:p>
        </w:tc>
      </w:tr>
      <w:tr w:rsidR="005503D4" w14:paraId="76206355" w14:textId="77777777">
        <w:trPr>
          <w:trHeight w:val="305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CA344" w14:textId="77777777" w:rsidR="005503D4" w:rsidRDefault="00BC2DB5">
            <w:r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.</w:t>
            </w:r>
          </w:p>
        </w:tc>
      </w:tr>
      <w:tr w:rsidR="005503D4" w14:paraId="0D951A6B" w14:textId="77777777">
        <w:trPr>
          <w:trHeight w:val="595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FA8FE" w14:textId="77777777" w:rsidR="005503D4" w:rsidRDefault="00BC2DB5">
            <w:r>
              <w:rPr>
                <w:b/>
                <w:color w:val="000000"/>
              </w:rPr>
              <w:t xml:space="preserve">Restrições/Validações  </w:t>
            </w:r>
          </w:p>
          <w:p w14:paraId="4952EE84" w14:textId="77777777" w:rsidR="005503D4" w:rsidRDefault="00BC2DB5">
            <w:r>
              <w:rPr>
                <w:color w:val="000000"/>
              </w:rPr>
              <w:t>1.</w:t>
            </w:r>
          </w:p>
        </w:tc>
      </w:tr>
    </w:tbl>
    <w:p w14:paraId="2C2333E5" w14:textId="77777777" w:rsidR="005503D4" w:rsidRDefault="005503D4">
      <w:pPr>
        <w:ind w:left="876" w:hanging="10"/>
        <w:rPr>
          <w:color w:val="000000"/>
        </w:rPr>
      </w:pPr>
    </w:p>
    <w:p w14:paraId="5D8A946F" w14:textId="77777777" w:rsidR="005503D4" w:rsidRDefault="005503D4">
      <w:pPr>
        <w:rPr>
          <w:b/>
        </w:rPr>
      </w:pPr>
    </w:p>
    <w:p w14:paraId="286D41AA" w14:textId="77777777" w:rsidR="005503D4" w:rsidRDefault="00BC2DB5">
      <w:pPr>
        <w:rPr>
          <w:b/>
        </w:rPr>
      </w:pPr>
      <w:bookmarkStart w:id="155" w:name="_heading=h.1egqt2p"/>
      <w:bookmarkEnd w:id="155"/>
      <w:r>
        <w:rPr>
          <w:b/>
        </w:rPr>
        <w:t xml:space="preserve">8.2.3 Documento do caso de uso – </w:t>
      </w:r>
      <w:r>
        <w:rPr>
          <w:b/>
        </w:rPr>
        <w:t>Cadastro de estabelecimentos ou serviços/ Plataforma</w:t>
      </w:r>
    </w:p>
    <w:p w14:paraId="027CDA59" w14:textId="77777777" w:rsidR="005503D4" w:rsidRDefault="005503D4">
      <w:pPr>
        <w:rPr>
          <w:b/>
        </w:rPr>
      </w:pPr>
    </w:p>
    <w:p w14:paraId="0AD135AB" w14:textId="77777777" w:rsidR="005503D4" w:rsidRDefault="005503D4">
      <w:pPr>
        <w:rPr>
          <w:color w:val="000000"/>
        </w:rPr>
      </w:pPr>
    </w:p>
    <w:tbl>
      <w:tblPr>
        <w:tblW w:w="9076" w:type="dxa"/>
        <w:tblInd w:w="-5" w:type="dxa"/>
        <w:tblLook w:val="0400" w:firstRow="0" w:lastRow="0" w:firstColumn="0" w:lastColumn="0" w:noHBand="0" w:noVBand="1"/>
      </w:tblPr>
      <w:tblGrid>
        <w:gridCol w:w="4811"/>
        <w:gridCol w:w="4265"/>
      </w:tblGrid>
      <w:tr w:rsidR="005503D4" w14:paraId="779A8A56" w14:textId="77777777">
        <w:trPr>
          <w:trHeight w:val="624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04907B" w14:textId="77777777" w:rsidR="005503D4" w:rsidRDefault="00BC2DB5">
            <w:pPr>
              <w:ind w:left="10" w:right="26" w:hanging="10"/>
              <w:jc w:val="center"/>
            </w:pPr>
            <w:r>
              <w:rPr>
                <w:b/>
                <w:color w:val="000000"/>
              </w:rPr>
              <w:t xml:space="preserve">Nome do caso de uso </w:t>
            </w:r>
          </w:p>
        </w:tc>
        <w:tc>
          <w:tcPr>
            <w:tcW w:w="4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27815D" w14:textId="77777777" w:rsidR="005503D4" w:rsidRDefault="00BC2DB5">
            <w:pPr>
              <w:jc w:val="center"/>
              <w:rPr>
                <w:b/>
              </w:rPr>
            </w:pPr>
            <w:bookmarkStart w:id="156" w:name="_heading=h.3ygebqi"/>
            <w:bookmarkEnd w:id="156"/>
            <w:r>
              <w:rPr>
                <w:b/>
              </w:rPr>
              <w:t>Cadastro de estabelecimentos ou serviços</w:t>
            </w:r>
          </w:p>
        </w:tc>
      </w:tr>
      <w:tr w:rsidR="005503D4" w14:paraId="373B8810" w14:textId="77777777">
        <w:trPr>
          <w:trHeight w:val="311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9FA9D" w14:textId="77777777" w:rsidR="005503D4" w:rsidRDefault="00BC2DB5">
            <w:r>
              <w:rPr>
                <w:b/>
                <w:color w:val="000000"/>
              </w:rPr>
              <w:t xml:space="preserve">Caso de uso geral  </w:t>
            </w:r>
          </w:p>
        </w:tc>
        <w:tc>
          <w:tcPr>
            <w:tcW w:w="4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05AE3" w14:textId="77777777" w:rsidR="005503D4" w:rsidRDefault="00BC2DB5">
            <w:r>
              <w:rPr>
                <w:b/>
                <w:color w:val="000000"/>
              </w:rPr>
              <w:t xml:space="preserve"> </w:t>
            </w:r>
          </w:p>
        </w:tc>
      </w:tr>
      <w:tr w:rsidR="005503D4" w14:paraId="209386D3" w14:textId="77777777">
        <w:trPr>
          <w:trHeight w:val="314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FA03D" w14:textId="77777777" w:rsidR="005503D4" w:rsidRDefault="00BC2DB5">
            <w:r>
              <w:rPr>
                <w:b/>
                <w:color w:val="000000"/>
              </w:rPr>
              <w:t xml:space="preserve">Ator principal  </w:t>
            </w:r>
          </w:p>
        </w:tc>
        <w:tc>
          <w:tcPr>
            <w:tcW w:w="4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2F024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60365532" w14:textId="77777777">
        <w:trPr>
          <w:trHeight w:val="311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80CDD" w14:textId="77777777" w:rsidR="005503D4" w:rsidRDefault="00BC2DB5">
            <w:r>
              <w:rPr>
                <w:b/>
                <w:color w:val="000000"/>
              </w:rPr>
              <w:t xml:space="preserve">Ator secundário </w:t>
            </w:r>
          </w:p>
        </w:tc>
        <w:tc>
          <w:tcPr>
            <w:tcW w:w="4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26DAE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0252BDA8" w14:textId="77777777">
        <w:trPr>
          <w:trHeight w:val="916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F46B8" w14:textId="77777777" w:rsidR="005503D4" w:rsidRDefault="00BC2DB5">
            <w:r>
              <w:rPr>
                <w:b/>
                <w:color w:val="000000"/>
              </w:rPr>
              <w:t xml:space="preserve">Resumo </w:t>
            </w:r>
          </w:p>
          <w:p w14:paraId="0AF8B55F" w14:textId="77777777" w:rsidR="005503D4" w:rsidRDefault="005503D4">
            <w:pPr>
              <w:jc w:val="both"/>
              <w:rPr>
                <w:color w:val="000000"/>
              </w:rPr>
            </w:pPr>
          </w:p>
        </w:tc>
      </w:tr>
      <w:tr w:rsidR="005503D4" w14:paraId="65F861CF" w14:textId="77777777">
        <w:trPr>
          <w:trHeight w:val="617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275BA" w14:textId="77777777" w:rsidR="005503D4" w:rsidRDefault="00BC2DB5">
            <w:r>
              <w:rPr>
                <w:b/>
                <w:color w:val="000000"/>
              </w:rPr>
              <w:lastRenderedPageBreak/>
              <w:t xml:space="preserve">Pré-condição </w:t>
            </w:r>
          </w:p>
          <w:p w14:paraId="7FAB340A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5A5BE94E" w14:textId="77777777">
        <w:trPr>
          <w:trHeight w:val="614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D3DE9" w14:textId="77777777" w:rsidR="005503D4" w:rsidRDefault="00BC2DB5">
            <w:r>
              <w:rPr>
                <w:b/>
                <w:color w:val="000000"/>
              </w:rPr>
              <w:t xml:space="preserve">Pós-condição </w:t>
            </w:r>
          </w:p>
          <w:p w14:paraId="50CCC2D9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3C4C7BA6" w14:textId="77777777">
        <w:trPr>
          <w:trHeight w:val="311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23373" w14:textId="77777777" w:rsidR="005503D4" w:rsidRDefault="00BC2DB5">
            <w:r>
              <w:rPr>
                <w:b/>
                <w:color w:val="000000"/>
              </w:rPr>
              <w:t>1.</w:t>
            </w:r>
          </w:p>
        </w:tc>
      </w:tr>
      <w:tr w:rsidR="005503D4" w14:paraId="24782B0A" w14:textId="77777777">
        <w:trPr>
          <w:trHeight w:val="311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063F9" w14:textId="77777777" w:rsidR="005503D4" w:rsidRDefault="00BC2DB5"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.</w:t>
            </w:r>
          </w:p>
        </w:tc>
      </w:tr>
      <w:tr w:rsidR="005503D4" w14:paraId="7C319354" w14:textId="77777777">
        <w:trPr>
          <w:trHeight w:val="314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7E178" w14:textId="77777777" w:rsidR="005503D4" w:rsidRDefault="00BC2DB5">
            <w:r>
              <w:rPr>
                <w:b/>
                <w:color w:val="000000"/>
              </w:rPr>
              <w:t>3.</w:t>
            </w:r>
          </w:p>
        </w:tc>
      </w:tr>
      <w:tr w:rsidR="005503D4" w14:paraId="0AA251F2" w14:textId="77777777">
        <w:trPr>
          <w:trHeight w:val="799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DFC72" w14:textId="77777777" w:rsidR="005503D4" w:rsidRDefault="00BC2DB5">
            <w:r>
              <w:rPr>
                <w:b/>
                <w:color w:val="000000"/>
              </w:rPr>
              <w:t xml:space="preserve">Restrições/Validações  </w:t>
            </w:r>
          </w:p>
          <w:p w14:paraId="08FA6FDE" w14:textId="77777777" w:rsidR="005503D4" w:rsidRDefault="00BC2DB5">
            <w:r>
              <w:rPr>
                <w:b/>
                <w:color w:val="000000"/>
              </w:rPr>
              <w:t>1.</w:t>
            </w:r>
          </w:p>
        </w:tc>
      </w:tr>
    </w:tbl>
    <w:p w14:paraId="102E7088" w14:textId="77777777" w:rsidR="005503D4" w:rsidRDefault="005503D4">
      <w:pPr>
        <w:rPr>
          <w:color w:val="FF0000"/>
        </w:rPr>
      </w:pPr>
    </w:p>
    <w:p w14:paraId="609FCD0C" w14:textId="77777777" w:rsidR="005503D4" w:rsidRDefault="005503D4">
      <w:pPr>
        <w:rPr>
          <w:b/>
        </w:rPr>
      </w:pPr>
    </w:p>
    <w:p w14:paraId="6D8A35AD" w14:textId="77777777" w:rsidR="005503D4" w:rsidRDefault="00BC2DB5">
      <w:pPr>
        <w:rPr>
          <w:b/>
        </w:rPr>
      </w:pPr>
      <w:bookmarkStart w:id="157" w:name="_heading=h.2dlolyb"/>
      <w:bookmarkEnd w:id="157"/>
      <w:r>
        <w:rPr>
          <w:b/>
        </w:rPr>
        <w:t>8.2.4 Documento do caso de uso – Cadastro de usuário do sistema / APP Plataforma</w:t>
      </w:r>
    </w:p>
    <w:p w14:paraId="6A3A1266" w14:textId="77777777" w:rsidR="005503D4" w:rsidRDefault="005503D4">
      <w:pPr>
        <w:rPr>
          <w:b/>
        </w:rPr>
      </w:pPr>
    </w:p>
    <w:p w14:paraId="50E0CA44" w14:textId="77777777" w:rsidR="005503D4" w:rsidRDefault="005503D4">
      <w:pPr>
        <w:rPr>
          <w:color w:val="000000"/>
        </w:rPr>
      </w:pPr>
    </w:p>
    <w:tbl>
      <w:tblPr>
        <w:tblW w:w="9076" w:type="dxa"/>
        <w:tblInd w:w="-5" w:type="dxa"/>
        <w:tblLook w:val="0400" w:firstRow="0" w:lastRow="0" w:firstColumn="0" w:lastColumn="0" w:noHBand="0" w:noVBand="1"/>
      </w:tblPr>
      <w:tblGrid>
        <w:gridCol w:w="4811"/>
        <w:gridCol w:w="4265"/>
      </w:tblGrid>
      <w:tr w:rsidR="005503D4" w14:paraId="3B3D538F" w14:textId="77777777">
        <w:trPr>
          <w:trHeight w:val="624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C6C2B" w14:textId="77777777" w:rsidR="005503D4" w:rsidRDefault="00BC2DB5">
            <w:pPr>
              <w:ind w:left="10" w:right="26" w:hanging="10"/>
              <w:jc w:val="center"/>
            </w:pPr>
            <w:r>
              <w:rPr>
                <w:b/>
                <w:color w:val="000000"/>
              </w:rPr>
              <w:t xml:space="preserve">Nome do caso de uso </w:t>
            </w:r>
          </w:p>
        </w:tc>
        <w:tc>
          <w:tcPr>
            <w:tcW w:w="4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8E82D1" w14:textId="77777777" w:rsidR="005503D4" w:rsidRDefault="00BC2DB5">
            <w:pPr>
              <w:jc w:val="center"/>
              <w:rPr>
                <w:b/>
              </w:rPr>
            </w:pPr>
            <w:bookmarkStart w:id="158" w:name="_heading=h.sqyw64"/>
            <w:bookmarkEnd w:id="158"/>
            <w:r>
              <w:rPr>
                <w:b/>
              </w:rPr>
              <w:t>Cadastro de usuário do sistema</w:t>
            </w:r>
          </w:p>
        </w:tc>
      </w:tr>
      <w:tr w:rsidR="005503D4" w14:paraId="64FD3727" w14:textId="77777777">
        <w:trPr>
          <w:trHeight w:val="311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B614D" w14:textId="77777777" w:rsidR="005503D4" w:rsidRDefault="00BC2DB5">
            <w:r>
              <w:rPr>
                <w:b/>
                <w:color w:val="000000"/>
              </w:rPr>
              <w:t xml:space="preserve">Caso de uso geral  </w:t>
            </w:r>
          </w:p>
        </w:tc>
        <w:tc>
          <w:tcPr>
            <w:tcW w:w="4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0A455" w14:textId="77777777" w:rsidR="005503D4" w:rsidRDefault="00BC2DB5">
            <w:r>
              <w:rPr>
                <w:b/>
                <w:color w:val="000000"/>
              </w:rPr>
              <w:t xml:space="preserve"> </w:t>
            </w:r>
          </w:p>
        </w:tc>
      </w:tr>
      <w:tr w:rsidR="005503D4" w14:paraId="11A2D2DB" w14:textId="77777777">
        <w:trPr>
          <w:trHeight w:val="314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9D10C" w14:textId="77777777" w:rsidR="005503D4" w:rsidRDefault="00BC2DB5">
            <w:r>
              <w:rPr>
                <w:b/>
                <w:color w:val="000000"/>
              </w:rPr>
              <w:t xml:space="preserve">Ator principal  </w:t>
            </w:r>
          </w:p>
        </w:tc>
        <w:tc>
          <w:tcPr>
            <w:tcW w:w="4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59932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5FC0C626" w14:textId="77777777">
        <w:trPr>
          <w:trHeight w:val="311"/>
        </w:trPr>
        <w:tc>
          <w:tcPr>
            <w:tcW w:w="4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FDE2C" w14:textId="77777777" w:rsidR="005503D4" w:rsidRDefault="00BC2DB5">
            <w:r>
              <w:rPr>
                <w:b/>
                <w:color w:val="000000"/>
              </w:rPr>
              <w:t xml:space="preserve">Ator secundário </w:t>
            </w:r>
          </w:p>
        </w:tc>
        <w:tc>
          <w:tcPr>
            <w:tcW w:w="4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B1AD1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36F72181" w14:textId="77777777">
        <w:trPr>
          <w:trHeight w:val="916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E9453" w14:textId="77777777" w:rsidR="005503D4" w:rsidRDefault="00BC2DB5">
            <w:r>
              <w:rPr>
                <w:b/>
                <w:color w:val="000000"/>
              </w:rPr>
              <w:t xml:space="preserve">Resumo </w:t>
            </w:r>
          </w:p>
          <w:p w14:paraId="700CD292" w14:textId="77777777" w:rsidR="005503D4" w:rsidRDefault="005503D4">
            <w:pPr>
              <w:jc w:val="both"/>
              <w:rPr>
                <w:color w:val="000000"/>
              </w:rPr>
            </w:pPr>
          </w:p>
        </w:tc>
      </w:tr>
      <w:tr w:rsidR="005503D4" w14:paraId="26C4E682" w14:textId="77777777">
        <w:trPr>
          <w:trHeight w:val="617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D179F" w14:textId="77777777" w:rsidR="005503D4" w:rsidRDefault="00BC2DB5">
            <w:r>
              <w:rPr>
                <w:b/>
                <w:color w:val="000000"/>
              </w:rPr>
              <w:t xml:space="preserve">Pré-condição </w:t>
            </w:r>
          </w:p>
          <w:p w14:paraId="74100CB8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7FF5F99B" w14:textId="77777777">
        <w:trPr>
          <w:trHeight w:val="614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BBFD9" w14:textId="77777777" w:rsidR="005503D4" w:rsidRDefault="00BC2DB5">
            <w:r>
              <w:rPr>
                <w:b/>
                <w:color w:val="000000"/>
              </w:rPr>
              <w:t xml:space="preserve">Pós-condição </w:t>
            </w:r>
          </w:p>
          <w:p w14:paraId="258BD1A2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30791F4D" w14:textId="77777777">
        <w:trPr>
          <w:trHeight w:val="311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5B3A2" w14:textId="77777777" w:rsidR="005503D4" w:rsidRDefault="00BC2DB5">
            <w:r>
              <w:rPr>
                <w:b/>
                <w:color w:val="000000"/>
              </w:rPr>
              <w:t>1.</w:t>
            </w:r>
          </w:p>
        </w:tc>
      </w:tr>
      <w:tr w:rsidR="005503D4" w14:paraId="2A831018" w14:textId="77777777">
        <w:trPr>
          <w:trHeight w:val="311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29175" w14:textId="77777777" w:rsidR="005503D4" w:rsidRDefault="00BC2DB5"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.</w:t>
            </w:r>
          </w:p>
        </w:tc>
      </w:tr>
      <w:tr w:rsidR="005503D4" w14:paraId="7277B3DF" w14:textId="77777777">
        <w:trPr>
          <w:trHeight w:val="314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D335A" w14:textId="77777777" w:rsidR="005503D4" w:rsidRDefault="00BC2DB5">
            <w:r>
              <w:rPr>
                <w:b/>
                <w:color w:val="000000"/>
              </w:rPr>
              <w:t>3.</w:t>
            </w:r>
          </w:p>
        </w:tc>
      </w:tr>
      <w:tr w:rsidR="005503D4" w14:paraId="137F12B3" w14:textId="77777777">
        <w:trPr>
          <w:trHeight w:val="799"/>
        </w:trPr>
        <w:tc>
          <w:tcPr>
            <w:tcW w:w="907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C6A58" w14:textId="77777777" w:rsidR="005503D4" w:rsidRDefault="00BC2DB5">
            <w:r>
              <w:rPr>
                <w:b/>
                <w:color w:val="000000"/>
              </w:rPr>
              <w:t xml:space="preserve">Restrições/Validações  </w:t>
            </w:r>
          </w:p>
          <w:p w14:paraId="29C8B2C6" w14:textId="77777777" w:rsidR="005503D4" w:rsidRDefault="00BC2DB5">
            <w:r>
              <w:rPr>
                <w:b/>
                <w:color w:val="000000"/>
              </w:rPr>
              <w:t>1.</w:t>
            </w:r>
          </w:p>
        </w:tc>
      </w:tr>
    </w:tbl>
    <w:p w14:paraId="0CFD1C6C" w14:textId="77777777" w:rsidR="005503D4" w:rsidRDefault="005503D4">
      <w:pPr>
        <w:rPr>
          <w:color w:val="FF0000"/>
        </w:rPr>
      </w:pPr>
    </w:p>
    <w:p w14:paraId="653801F8" w14:textId="77777777" w:rsidR="005503D4" w:rsidRDefault="005503D4">
      <w:pPr>
        <w:rPr>
          <w:color w:val="FF0000"/>
        </w:rPr>
      </w:pPr>
    </w:p>
    <w:p w14:paraId="30B083C7" w14:textId="73A4FB07" w:rsidR="005503D4" w:rsidRDefault="00BC2DB5">
      <w:pPr>
        <w:rPr>
          <w:b/>
        </w:rPr>
      </w:pPr>
      <w:bookmarkStart w:id="159" w:name="_heading=h.3cqmetx"/>
      <w:bookmarkEnd w:id="159"/>
      <w:r>
        <w:rPr>
          <w:b/>
        </w:rPr>
        <w:t xml:space="preserve">8.2.5 Documento do caso de uso </w:t>
      </w:r>
      <w:del w:id="160" w:author="ALLAN TRINDADE" w:date="2022-05-23T11:37:00Z">
        <w:r w:rsidDel="005B2732">
          <w:rPr>
            <w:b/>
          </w:rPr>
          <w:delText>–  Fluxo</w:delText>
        </w:r>
      </w:del>
      <w:ins w:id="161" w:author="ALLAN TRINDADE" w:date="2022-05-23T11:37:00Z">
        <w:r w:rsidR="005B2732">
          <w:rPr>
            <w:b/>
          </w:rPr>
          <w:t>– Fluxo</w:t>
        </w:r>
      </w:ins>
      <w:r>
        <w:rPr>
          <w:b/>
        </w:rPr>
        <w:t xml:space="preserve"> da informação App &amp; Plataforma (configurações do usuário)</w:t>
      </w:r>
    </w:p>
    <w:p w14:paraId="7EBC265B" w14:textId="77777777" w:rsidR="005503D4" w:rsidRDefault="005503D4">
      <w:pPr>
        <w:rPr>
          <w:color w:val="000000"/>
        </w:rPr>
      </w:pPr>
    </w:p>
    <w:tbl>
      <w:tblPr>
        <w:tblW w:w="9019" w:type="dxa"/>
        <w:tblInd w:w="-5" w:type="dxa"/>
        <w:tblLook w:val="0400" w:firstRow="0" w:lastRow="0" w:firstColumn="0" w:lastColumn="0" w:noHBand="0" w:noVBand="1"/>
      </w:tblPr>
      <w:tblGrid>
        <w:gridCol w:w="4810"/>
        <w:gridCol w:w="4209"/>
      </w:tblGrid>
      <w:tr w:rsidR="005503D4" w14:paraId="5EE08D24" w14:textId="77777777">
        <w:trPr>
          <w:trHeight w:val="624"/>
        </w:trPr>
        <w:tc>
          <w:tcPr>
            <w:tcW w:w="4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872B0" w14:textId="77777777" w:rsidR="005503D4" w:rsidRDefault="00BC2DB5">
            <w:pPr>
              <w:ind w:left="10" w:right="26" w:hanging="10"/>
              <w:jc w:val="center"/>
            </w:pPr>
            <w:r>
              <w:rPr>
                <w:b/>
                <w:color w:val="000000"/>
              </w:rPr>
              <w:t xml:space="preserve">Nome do caso de uso </w:t>
            </w:r>
          </w:p>
        </w:tc>
        <w:tc>
          <w:tcPr>
            <w:tcW w:w="4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F486B5" w14:textId="77777777" w:rsidR="005503D4" w:rsidRDefault="00BC2DB5">
            <w:pPr>
              <w:jc w:val="center"/>
              <w:rPr>
                <w:b/>
              </w:rPr>
            </w:pPr>
            <w:bookmarkStart w:id="162" w:name="_heading=h.1rvwp1q"/>
            <w:bookmarkEnd w:id="162"/>
            <w:r>
              <w:rPr>
                <w:b/>
              </w:rPr>
              <w:t>Fluxo da informação App &amp; Plataforma</w:t>
            </w:r>
          </w:p>
        </w:tc>
      </w:tr>
      <w:tr w:rsidR="005503D4" w14:paraId="698CA9FD" w14:textId="77777777">
        <w:trPr>
          <w:trHeight w:val="311"/>
        </w:trPr>
        <w:tc>
          <w:tcPr>
            <w:tcW w:w="4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3918A" w14:textId="77777777" w:rsidR="005503D4" w:rsidRDefault="00BC2DB5">
            <w:r>
              <w:rPr>
                <w:b/>
                <w:color w:val="000000"/>
              </w:rPr>
              <w:t xml:space="preserve">Caso de uso geral  </w:t>
            </w:r>
          </w:p>
        </w:tc>
        <w:tc>
          <w:tcPr>
            <w:tcW w:w="4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357D1" w14:textId="77777777" w:rsidR="005503D4" w:rsidRDefault="00BC2DB5">
            <w:r>
              <w:rPr>
                <w:b/>
                <w:color w:val="000000"/>
              </w:rPr>
              <w:t xml:space="preserve"> </w:t>
            </w:r>
          </w:p>
        </w:tc>
      </w:tr>
      <w:tr w:rsidR="005503D4" w14:paraId="7249EF90" w14:textId="77777777">
        <w:trPr>
          <w:trHeight w:val="314"/>
        </w:trPr>
        <w:tc>
          <w:tcPr>
            <w:tcW w:w="4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25089" w14:textId="77777777" w:rsidR="005503D4" w:rsidRDefault="00BC2DB5">
            <w:r>
              <w:rPr>
                <w:b/>
                <w:color w:val="000000"/>
              </w:rPr>
              <w:t xml:space="preserve">Ator principal  </w:t>
            </w:r>
          </w:p>
        </w:tc>
        <w:tc>
          <w:tcPr>
            <w:tcW w:w="4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87AC0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30C855F2" w14:textId="77777777">
        <w:trPr>
          <w:trHeight w:val="311"/>
        </w:trPr>
        <w:tc>
          <w:tcPr>
            <w:tcW w:w="4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86306" w14:textId="77777777" w:rsidR="005503D4" w:rsidRDefault="00BC2DB5">
            <w:r>
              <w:rPr>
                <w:b/>
                <w:color w:val="000000"/>
              </w:rPr>
              <w:t xml:space="preserve">Ator secundário </w:t>
            </w:r>
          </w:p>
        </w:tc>
        <w:tc>
          <w:tcPr>
            <w:tcW w:w="4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B8C76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4C39E331" w14:textId="77777777">
        <w:trPr>
          <w:trHeight w:val="916"/>
        </w:trPr>
        <w:tc>
          <w:tcPr>
            <w:tcW w:w="9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5FEE8" w14:textId="77777777" w:rsidR="005503D4" w:rsidRDefault="00BC2DB5">
            <w:r>
              <w:rPr>
                <w:b/>
                <w:color w:val="000000"/>
              </w:rPr>
              <w:t xml:space="preserve">Resumo </w:t>
            </w:r>
          </w:p>
          <w:p w14:paraId="6560C386" w14:textId="77777777" w:rsidR="005503D4" w:rsidRDefault="005503D4">
            <w:pPr>
              <w:jc w:val="both"/>
              <w:rPr>
                <w:color w:val="000000"/>
              </w:rPr>
            </w:pPr>
          </w:p>
        </w:tc>
      </w:tr>
      <w:tr w:rsidR="005503D4" w14:paraId="18490F7F" w14:textId="77777777">
        <w:trPr>
          <w:trHeight w:val="617"/>
        </w:trPr>
        <w:tc>
          <w:tcPr>
            <w:tcW w:w="9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D9DC6" w14:textId="77777777" w:rsidR="005503D4" w:rsidRDefault="00BC2DB5">
            <w:r>
              <w:rPr>
                <w:b/>
                <w:color w:val="000000"/>
              </w:rPr>
              <w:t xml:space="preserve">Pré-condição </w:t>
            </w:r>
          </w:p>
          <w:p w14:paraId="622AA000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0C259F67" w14:textId="77777777">
        <w:trPr>
          <w:trHeight w:val="614"/>
        </w:trPr>
        <w:tc>
          <w:tcPr>
            <w:tcW w:w="9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43967" w14:textId="77777777" w:rsidR="005503D4" w:rsidRDefault="00BC2DB5">
            <w:r>
              <w:rPr>
                <w:b/>
                <w:color w:val="000000"/>
              </w:rPr>
              <w:lastRenderedPageBreak/>
              <w:t xml:space="preserve">Pós-condição </w:t>
            </w:r>
          </w:p>
          <w:p w14:paraId="5F7AFC15" w14:textId="77777777" w:rsidR="005503D4" w:rsidRDefault="005503D4">
            <w:pPr>
              <w:rPr>
                <w:color w:val="000000"/>
              </w:rPr>
            </w:pPr>
          </w:p>
        </w:tc>
      </w:tr>
      <w:tr w:rsidR="005503D4" w14:paraId="12F8AD03" w14:textId="77777777">
        <w:trPr>
          <w:trHeight w:val="311"/>
        </w:trPr>
        <w:tc>
          <w:tcPr>
            <w:tcW w:w="9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0E9DE" w14:textId="77777777" w:rsidR="005503D4" w:rsidRDefault="00BC2DB5">
            <w:r>
              <w:rPr>
                <w:b/>
                <w:color w:val="000000"/>
              </w:rPr>
              <w:t>1.</w:t>
            </w:r>
          </w:p>
        </w:tc>
      </w:tr>
      <w:tr w:rsidR="005503D4" w14:paraId="74383BD1" w14:textId="77777777">
        <w:trPr>
          <w:trHeight w:val="311"/>
        </w:trPr>
        <w:tc>
          <w:tcPr>
            <w:tcW w:w="9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20AE1" w14:textId="77777777" w:rsidR="005503D4" w:rsidRDefault="00BC2DB5">
            <w:r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.</w:t>
            </w:r>
          </w:p>
        </w:tc>
      </w:tr>
      <w:tr w:rsidR="005503D4" w14:paraId="55B6D00D" w14:textId="77777777">
        <w:trPr>
          <w:trHeight w:val="314"/>
        </w:trPr>
        <w:tc>
          <w:tcPr>
            <w:tcW w:w="9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BB837" w14:textId="77777777" w:rsidR="005503D4" w:rsidRDefault="00BC2DB5">
            <w:r>
              <w:rPr>
                <w:b/>
                <w:color w:val="000000"/>
              </w:rPr>
              <w:t>3.</w:t>
            </w:r>
          </w:p>
        </w:tc>
      </w:tr>
      <w:tr w:rsidR="005503D4" w14:paraId="79CD24BA" w14:textId="77777777">
        <w:trPr>
          <w:trHeight w:val="799"/>
        </w:trPr>
        <w:tc>
          <w:tcPr>
            <w:tcW w:w="90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853CB" w14:textId="77777777" w:rsidR="005503D4" w:rsidRDefault="00BC2DB5">
            <w:r>
              <w:rPr>
                <w:b/>
                <w:color w:val="000000"/>
              </w:rPr>
              <w:t xml:space="preserve">Restrições/Validações  </w:t>
            </w:r>
          </w:p>
          <w:p w14:paraId="1493811E" w14:textId="77777777" w:rsidR="005503D4" w:rsidRDefault="00BC2DB5">
            <w:r>
              <w:rPr>
                <w:b/>
                <w:color w:val="000000"/>
              </w:rPr>
              <w:t>1.</w:t>
            </w:r>
          </w:p>
        </w:tc>
      </w:tr>
    </w:tbl>
    <w:p w14:paraId="4E06E2B0" w14:textId="77777777" w:rsidR="005503D4" w:rsidRDefault="005503D4">
      <w:pPr>
        <w:rPr>
          <w:color w:val="FF0000"/>
        </w:rPr>
      </w:pPr>
    </w:p>
    <w:p w14:paraId="79336229" w14:textId="77777777" w:rsidR="005503D4" w:rsidRDefault="005503D4">
      <w:pPr>
        <w:ind w:left="10"/>
        <w:rPr>
          <w:u w:val="single"/>
        </w:rPr>
      </w:pPr>
    </w:p>
    <w:p w14:paraId="4349B222" w14:textId="77777777" w:rsidR="005503D4" w:rsidRDefault="00BC2DB5">
      <w:pPr>
        <w:rPr>
          <w:b/>
        </w:rPr>
      </w:pPr>
      <w:bookmarkStart w:id="163" w:name="_heading=h.4bvk7pj"/>
      <w:bookmarkEnd w:id="163"/>
      <w:r>
        <w:rPr>
          <w:b/>
        </w:rPr>
        <w:t>8.3 Diagrama de Atividades</w:t>
      </w:r>
    </w:p>
    <w:p w14:paraId="7D43AA46" w14:textId="77777777" w:rsidR="005503D4" w:rsidRDefault="005503D4">
      <w:pPr>
        <w:tabs>
          <w:tab w:val="left" w:pos="2469"/>
        </w:tabs>
      </w:pPr>
    </w:p>
    <w:p w14:paraId="27E83D29" w14:textId="77777777" w:rsidR="005503D4" w:rsidRDefault="00BC2DB5">
      <w:pPr>
        <w:tabs>
          <w:tab w:val="left" w:pos="2469"/>
        </w:tabs>
      </w:pPr>
      <w:r>
        <w:t xml:space="preserve">De acordo com o diagrama de atividades será apresentado a interação entre os envolvidos e suas respectivas atividades de acordo com cada requisito. Para cada requisito, haverá um diagrama de atividades. </w:t>
      </w:r>
    </w:p>
    <w:p w14:paraId="137F1FF2" w14:textId="77777777" w:rsidR="005503D4" w:rsidRDefault="005503D4">
      <w:pPr>
        <w:tabs>
          <w:tab w:val="left" w:pos="2469"/>
        </w:tabs>
      </w:pPr>
    </w:p>
    <w:p w14:paraId="0EF9366C" w14:textId="77777777" w:rsidR="005503D4" w:rsidRDefault="005503D4">
      <w:pPr>
        <w:tabs>
          <w:tab w:val="left" w:pos="2469"/>
        </w:tabs>
      </w:pPr>
    </w:p>
    <w:p w14:paraId="09A986DC" w14:textId="77777777" w:rsidR="005503D4" w:rsidRDefault="00BC2DB5">
      <w:bookmarkStart w:id="164" w:name="_heading=h.2r0uhxc"/>
      <w:bookmarkEnd w:id="164"/>
      <w:r>
        <w:rPr>
          <w:b/>
        </w:rPr>
        <w:t xml:space="preserve">8.3.1 Diagrama de Atividades - </w:t>
      </w:r>
      <w:r>
        <w:rPr>
          <w:b/>
          <w:color w:val="000000"/>
        </w:rPr>
        <w:t>Cadastro de adminis</w:t>
      </w:r>
      <w:r>
        <w:rPr>
          <w:b/>
          <w:color w:val="000000"/>
        </w:rPr>
        <w:t>tradores</w:t>
      </w:r>
    </w:p>
    <w:p w14:paraId="47A74D2F" w14:textId="77777777" w:rsidR="005503D4" w:rsidRDefault="005503D4">
      <w:pPr>
        <w:rPr>
          <w:u w:val="single"/>
        </w:rPr>
      </w:pPr>
    </w:p>
    <w:p w14:paraId="7848E4CE" w14:textId="77777777" w:rsidR="005503D4" w:rsidRDefault="00BC2DB5">
      <w:bookmarkStart w:id="165" w:name="_heading=h.1664s55"/>
      <w:bookmarkEnd w:id="165"/>
      <w:r>
        <w:rPr>
          <w:b/>
        </w:rPr>
        <w:t xml:space="preserve">8.3.2 Diagrama de Atividades - </w:t>
      </w:r>
      <w:r>
        <w:rPr>
          <w:b/>
          <w:color w:val="000000"/>
        </w:rPr>
        <w:t>Cadastro de novo Cliente</w:t>
      </w:r>
    </w:p>
    <w:p w14:paraId="1F7E9FC9" w14:textId="77777777" w:rsidR="005503D4" w:rsidRDefault="005503D4">
      <w:pPr>
        <w:rPr>
          <w:u w:val="single"/>
        </w:rPr>
      </w:pPr>
    </w:p>
    <w:p w14:paraId="57C499B1" w14:textId="77777777" w:rsidR="005503D4" w:rsidRDefault="00BC2DB5">
      <w:bookmarkStart w:id="166" w:name="_heading=h.3q5sasy"/>
      <w:bookmarkEnd w:id="166"/>
      <w:r>
        <w:rPr>
          <w:b/>
        </w:rPr>
        <w:t xml:space="preserve">8.3.3 Diagrama de Atividades – </w:t>
      </w:r>
      <w:r>
        <w:rPr>
          <w:b/>
          <w:color w:val="000000"/>
        </w:rPr>
        <w:t xml:space="preserve">Cadastro de </w:t>
      </w:r>
      <w:r>
        <w:rPr>
          <w:b/>
        </w:rPr>
        <w:t>estabelecimento</w:t>
      </w:r>
      <w:r>
        <w:rPr>
          <w:b/>
          <w:color w:val="000000"/>
        </w:rPr>
        <w:t xml:space="preserve"> ou serviço</w:t>
      </w:r>
    </w:p>
    <w:p w14:paraId="2C48F391" w14:textId="77777777" w:rsidR="005503D4" w:rsidRDefault="005503D4">
      <w:pPr>
        <w:ind w:left="10"/>
        <w:rPr>
          <w:b/>
        </w:rPr>
      </w:pPr>
    </w:p>
    <w:p w14:paraId="05B4DA78" w14:textId="77777777" w:rsidR="005503D4" w:rsidRDefault="00BC2DB5">
      <w:bookmarkStart w:id="167" w:name="_heading=h.25b2l0r"/>
      <w:bookmarkEnd w:id="167"/>
      <w:r>
        <w:rPr>
          <w:b/>
        </w:rPr>
        <w:t xml:space="preserve">8.3.4 Diagrama de Atividades – </w:t>
      </w:r>
      <w:r>
        <w:rPr>
          <w:b/>
          <w:color w:val="000000"/>
        </w:rPr>
        <w:t xml:space="preserve">Cadastro de novo </w:t>
      </w:r>
      <w:r>
        <w:rPr>
          <w:b/>
        </w:rPr>
        <w:t xml:space="preserve">usuário </w:t>
      </w:r>
    </w:p>
    <w:p w14:paraId="062DEA70" w14:textId="77777777" w:rsidR="005503D4" w:rsidRDefault="005503D4">
      <w:pPr>
        <w:pStyle w:val="Ttulo1"/>
        <w:ind w:left="720" w:right="251"/>
        <w:rPr>
          <w:szCs w:val="24"/>
        </w:rPr>
      </w:pPr>
    </w:p>
    <w:p w14:paraId="2A87910C" w14:textId="77777777" w:rsidR="005503D4" w:rsidRDefault="00BC2DB5">
      <w:pPr>
        <w:rPr>
          <w:b/>
        </w:rPr>
      </w:pPr>
      <w:bookmarkStart w:id="168" w:name="_heading=h.kgcv8k"/>
      <w:bookmarkEnd w:id="168"/>
      <w:r>
        <w:rPr>
          <w:b/>
        </w:rPr>
        <w:t>9. INFRAESTRUTURA</w:t>
      </w:r>
    </w:p>
    <w:p w14:paraId="2DD44257" w14:textId="77777777" w:rsidR="005503D4" w:rsidRDefault="00BC2DB5">
      <w:bookmarkStart w:id="169" w:name="_heading=h.34g0dwd"/>
      <w:bookmarkEnd w:id="169"/>
      <w:r>
        <w:t xml:space="preserve">                                                                                                                                         </w:t>
      </w:r>
    </w:p>
    <w:p w14:paraId="4301DA4C" w14:textId="77777777" w:rsidR="005503D4" w:rsidRDefault="00BC2DB5">
      <w:r>
        <w:rPr>
          <w:b/>
          <w:color w:val="000000"/>
        </w:rPr>
        <w:t>10. CONCLUSÃO</w:t>
      </w:r>
    </w:p>
    <w:p w14:paraId="39207585" w14:textId="77777777" w:rsidR="005503D4" w:rsidRDefault="005503D4">
      <w:pPr>
        <w:pStyle w:val="Ttulo1"/>
        <w:ind w:left="720" w:right="251"/>
        <w:rPr>
          <w:szCs w:val="24"/>
        </w:rPr>
      </w:pPr>
    </w:p>
    <w:p w14:paraId="2D4935FA" w14:textId="77777777" w:rsidR="005503D4" w:rsidRDefault="005503D4">
      <w:pPr>
        <w:spacing w:after="5" w:line="360" w:lineRule="auto"/>
        <w:ind w:right="251"/>
        <w:jc w:val="both"/>
      </w:pPr>
      <w:bookmarkStart w:id="170" w:name="_heading=h.1jlao46"/>
      <w:bookmarkEnd w:id="170"/>
    </w:p>
    <w:p w14:paraId="6CA8764F" w14:textId="77777777" w:rsidR="005503D4" w:rsidRDefault="005503D4">
      <w:pPr>
        <w:spacing w:line="360" w:lineRule="auto"/>
      </w:pPr>
    </w:p>
    <w:p w14:paraId="15CFA146" w14:textId="77777777" w:rsidR="005503D4" w:rsidRDefault="00BC2DB5">
      <w:pPr>
        <w:pStyle w:val="Ttulo1"/>
        <w:rPr>
          <w:u w:val="single"/>
        </w:rPr>
      </w:pPr>
      <w:bookmarkStart w:id="171" w:name="_Toc101808834"/>
      <w:r>
        <w:t>APÊNDICE B - Relatório do Teste de Usabilidade</w:t>
      </w:r>
      <w:bookmarkEnd w:id="171"/>
    </w:p>
    <w:p w14:paraId="596AB58C" w14:textId="77777777" w:rsidR="005503D4" w:rsidRDefault="005503D4"/>
    <w:p w14:paraId="6DC3A1C2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rPr>
          <w:b/>
          <w:bCs/>
        </w:rPr>
      </w:pPr>
      <w:r>
        <w:rPr>
          <w:b/>
          <w:bCs/>
        </w:rPr>
        <w:t>Teste link para cadastro</w:t>
      </w:r>
    </w:p>
    <w:p w14:paraId="052190E2" w14:textId="77777777" w:rsidR="005503D4" w:rsidRDefault="00BC2DB5">
      <w:pPr>
        <w:ind w:firstLine="708"/>
        <w:jc w:val="both"/>
      </w:pPr>
      <w:r>
        <w:t xml:space="preserve">Para este teste, a proposta </w:t>
      </w:r>
      <w:r>
        <w:t>foi identificar se o usuário conseguiria acessar a tela onde poderia se cadastrar. A tela pertinente ao teste foi a Home, a primeira tela que aparece para o usuário quando o app é acessado, como exibido na Figura 1:</w:t>
      </w:r>
    </w:p>
    <w:p w14:paraId="73BFD5E3" w14:textId="77777777" w:rsidR="005503D4" w:rsidRDefault="005503D4">
      <w:pPr>
        <w:ind w:firstLine="708"/>
      </w:pPr>
    </w:p>
    <w:p w14:paraId="217D509D" w14:textId="77777777" w:rsidR="005503D4" w:rsidRDefault="00BC2DB5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403EDEE0" wp14:editId="46F9006E">
            <wp:extent cx="1980565" cy="4912995"/>
            <wp:effectExtent l="0" t="0" r="0" b="0"/>
            <wp:docPr id="138" name="Picture 1" descr="A screenshot of a build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 descr="A screenshot of a building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6748" w14:textId="77777777" w:rsidR="005503D4" w:rsidRDefault="00BC2DB5">
      <w:pPr>
        <w:pStyle w:val="PargrafodaLista"/>
        <w:jc w:val="center"/>
        <w:rPr>
          <w:i/>
          <w:iCs/>
        </w:rPr>
      </w:pPr>
      <w:r>
        <w:rPr>
          <w:i/>
          <w:iCs/>
        </w:rPr>
        <w:t>Figura 1- Apresentação da tela inicia</w:t>
      </w:r>
      <w:r>
        <w:rPr>
          <w:i/>
          <w:iCs/>
        </w:rPr>
        <w:t>l para identificar a facilidade de uso</w:t>
      </w:r>
    </w:p>
    <w:p w14:paraId="5BA92399" w14:textId="77777777" w:rsidR="005503D4" w:rsidRDefault="005503D4">
      <w:pPr>
        <w:pStyle w:val="PargrafodaLista"/>
        <w:jc w:val="center"/>
      </w:pPr>
    </w:p>
    <w:p w14:paraId="02C79ABF" w14:textId="77777777" w:rsidR="005503D4" w:rsidRDefault="00BC2DB5">
      <w:pPr>
        <w:ind w:firstLine="708"/>
        <w:jc w:val="both"/>
      </w:pPr>
      <w:r>
        <w:t xml:space="preserve">O tipo de teste aplicado foi o de primeiro clique, no qual o usuário deveria clicar somente uma vez na tela, de acordo com a pergunta. Neste caso, a pergunta realizada foi ‘Onde você clicaria para se cadastrar?’, em </w:t>
      </w:r>
      <w:r>
        <w:t>seguida perguntamos ‘É intuitivo que o link 'login' teria a opção para se cadastrar?’. E obtivemos respostas dos 56 participantes no período de 13/09/2021 até 11/10/2021. Com as respostas obtidas, foi analisado e obtido as seguintes informações, apresentad</w:t>
      </w:r>
      <w:r>
        <w:t>o no gráfico 1:</w:t>
      </w:r>
    </w:p>
    <w:p w14:paraId="3E885605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5992599F" wp14:editId="5E85048C">
            <wp:extent cx="4572000" cy="2743200"/>
            <wp:effectExtent l="0" t="0" r="0" b="0"/>
            <wp:docPr id="139" name="Gráfico 1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0F58E659" w14:textId="77777777" w:rsidR="005503D4" w:rsidRDefault="00BC2DB5">
      <w:pPr>
        <w:jc w:val="center"/>
      </w:pPr>
      <w:r>
        <w:rPr>
          <w:i/>
          <w:iCs/>
        </w:rPr>
        <w:t>Gráfico 1 – Respostas obtidas para a pergunta ‘</w:t>
      </w:r>
      <w:r>
        <w:t>É intuitivo que o link 'login' teria a opção para se cadastrar?’</w:t>
      </w:r>
    </w:p>
    <w:p w14:paraId="6089975B" w14:textId="77777777" w:rsidR="005503D4" w:rsidRDefault="005503D4">
      <w:pPr>
        <w:jc w:val="center"/>
        <w:rPr>
          <w:i/>
          <w:iCs/>
        </w:rPr>
      </w:pPr>
    </w:p>
    <w:p w14:paraId="198072A6" w14:textId="2C01CC53" w:rsidR="005503D4" w:rsidRDefault="00BC2DB5">
      <w:pPr>
        <w:ind w:firstLine="709"/>
        <w:jc w:val="both"/>
      </w:pPr>
      <w:r>
        <w:t xml:space="preserve">Foi observado que 63% dos participantes responderam que Sim, para a pergunta. 12% responderam </w:t>
      </w:r>
      <w:del w:id="172" w:author="ALLAN TRINDADE" w:date="2022-05-23T11:37:00Z">
        <w:r w:rsidDel="005B2732">
          <w:delText>que Não</w:delText>
        </w:r>
      </w:del>
      <w:ins w:id="173" w:author="ALLAN TRINDADE" w:date="2022-05-23T11:37:00Z">
        <w:r w:rsidR="005B2732">
          <w:t>que não</w:t>
        </w:r>
      </w:ins>
      <w:r>
        <w:t xml:space="preserve">. 16% dos </w:t>
      </w:r>
      <w:r>
        <w:t>participantes não quiseram responder e 9% forneceram outro tipo de respostas que não se enquadraram em nenhuma das categorias.  O website UsabilityHub fornece um Heat Map, que é um mapa de calor, e o Click Map, que é o mapa de cliques. Ambos indicam a regi</w:t>
      </w:r>
      <w:r>
        <w:t>ão onde os usuários mais clicaram. As Figuras 2 e 3 indicam o Heat Map e o Click Map, respectivamente:</w:t>
      </w:r>
    </w:p>
    <w:p w14:paraId="6FBB160E" w14:textId="77777777" w:rsidR="005503D4" w:rsidRDefault="005503D4">
      <w:pPr>
        <w:ind w:firstLine="709"/>
        <w:jc w:val="both"/>
      </w:pPr>
    </w:p>
    <w:tbl>
      <w:tblPr>
        <w:tblStyle w:val="Tabelacomgrade"/>
        <w:tblW w:w="8362" w:type="dxa"/>
        <w:tblInd w:w="709" w:type="dxa"/>
        <w:tblLook w:val="04A0" w:firstRow="1" w:lastRow="0" w:firstColumn="1" w:lastColumn="0" w:noHBand="0" w:noVBand="1"/>
      </w:tblPr>
      <w:tblGrid>
        <w:gridCol w:w="4182"/>
        <w:gridCol w:w="4180"/>
      </w:tblGrid>
      <w:tr w:rsidR="005503D4" w14:paraId="31393E43" w14:textId="77777777">
        <w:tc>
          <w:tcPr>
            <w:tcW w:w="4181" w:type="dxa"/>
            <w:tcBorders>
              <w:top w:val="nil"/>
              <w:left w:val="nil"/>
              <w:bottom w:val="nil"/>
              <w:right w:val="nil"/>
            </w:tcBorders>
          </w:tcPr>
          <w:p w14:paraId="774A096C" w14:textId="77777777" w:rsidR="005503D4" w:rsidRDefault="00BC2D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0C5C42" wp14:editId="653C0AF1">
                  <wp:extent cx="2126615" cy="5485130"/>
                  <wp:effectExtent l="0" t="0" r="0" b="0"/>
                  <wp:docPr id="140" name="Picture 2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" descr="A screenshot of a phon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6615" cy="548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87BA1" w14:textId="77777777" w:rsidR="005503D4" w:rsidRDefault="005503D4">
            <w:pPr>
              <w:jc w:val="center"/>
            </w:pP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nil"/>
            </w:tcBorders>
          </w:tcPr>
          <w:p w14:paraId="538BB205" w14:textId="77777777" w:rsidR="005503D4" w:rsidRDefault="00BC2D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B7CBDE1" wp14:editId="0B8D4406">
                  <wp:extent cx="2129155" cy="5490210"/>
                  <wp:effectExtent l="0" t="0" r="0" b="0"/>
                  <wp:docPr id="141" name="Picture 3" descr="A screenshot of a phon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3" descr="A screenshot of a phone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9155" cy="5490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32C29BA1" w14:textId="77777777">
        <w:tc>
          <w:tcPr>
            <w:tcW w:w="4181" w:type="dxa"/>
            <w:tcBorders>
              <w:top w:val="nil"/>
              <w:left w:val="nil"/>
              <w:bottom w:val="nil"/>
              <w:right w:val="nil"/>
            </w:tcBorders>
          </w:tcPr>
          <w:p w14:paraId="7C165F03" w14:textId="77777777" w:rsidR="005503D4" w:rsidRDefault="00BC2DB5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 2 – Heat Map da região da tela onde os usuários mais clicaram.</w:t>
            </w:r>
          </w:p>
          <w:p w14:paraId="0147EBA8" w14:textId="77777777" w:rsidR="005503D4" w:rsidRDefault="005503D4">
            <w:pPr>
              <w:ind w:left="709"/>
              <w:jc w:val="center"/>
            </w:pPr>
          </w:p>
        </w:tc>
        <w:tc>
          <w:tcPr>
            <w:tcW w:w="4180" w:type="dxa"/>
            <w:tcBorders>
              <w:top w:val="nil"/>
              <w:left w:val="nil"/>
              <w:bottom w:val="nil"/>
              <w:right w:val="nil"/>
            </w:tcBorders>
          </w:tcPr>
          <w:p w14:paraId="3F283F5C" w14:textId="77777777" w:rsidR="005503D4" w:rsidRDefault="00BC2DB5">
            <w:pPr>
              <w:ind w:left="709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 3 – Click Map da região da tela onde os usuários mais clicaram.</w:t>
            </w:r>
          </w:p>
          <w:p w14:paraId="06137029" w14:textId="77777777" w:rsidR="005503D4" w:rsidRDefault="005503D4">
            <w:pPr>
              <w:jc w:val="center"/>
            </w:pPr>
          </w:p>
        </w:tc>
      </w:tr>
    </w:tbl>
    <w:p w14:paraId="6ED934F2" w14:textId="77777777" w:rsidR="005503D4" w:rsidRDefault="005503D4">
      <w:pPr>
        <w:ind w:left="709"/>
        <w:jc w:val="center"/>
      </w:pPr>
    </w:p>
    <w:p w14:paraId="1DD1105E" w14:textId="77777777" w:rsidR="005503D4" w:rsidRDefault="005503D4">
      <w:pPr>
        <w:pStyle w:val="PargrafodaLista"/>
        <w:jc w:val="center"/>
        <w:rPr>
          <w:i/>
          <w:iCs/>
        </w:rPr>
      </w:pPr>
    </w:p>
    <w:p w14:paraId="786DA1B7" w14:textId="77777777" w:rsidR="005503D4" w:rsidRDefault="005503D4">
      <w:pPr>
        <w:ind w:left="709"/>
        <w:jc w:val="center"/>
      </w:pPr>
    </w:p>
    <w:p w14:paraId="20E1D2D5" w14:textId="77777777" w:rsidR="005503D4" w:rsidRDefault="005503D4">
      <w:pPr>
        <w:ind w:left="709"/>
        <w:jc w:val="center"/>
      </w:pPr>
    </w:p>
    <w:p w14:paraId="1261F7D8" w14:textId="77777777" w:rsidR="005503D4" w:rsidRDefault="00BC2DB5">
      <w:pPr>
        <w:pStyle w:val="PargrafodaLista"/>
        <w:ind w:left="0" w:firstLine="708"/>
        <w:jc w:val="both"/>
      </w:pPr>
      <w:r>
        <w:t>Através das respostas e dos mapas, pudemos observar que embora a maioria tenha conseguido identificar, segundo o protótipo qual seria o local ideal para clicar, uma parcela encontrou dificuldade.</w:t>
      </w:r>
    </w:p>
    <w:p w14:paraId="536DD15D" w14:textId="77777777" w:rsidR="005503D4" w:rsidRDefault="005503D4">
      <w:pPr>
        <w:pStyle w:val="PargrafodaLista"/>
        <w:ind w:left="0"/>
        <w:jc w:val="both"/>
      </w:pPr>
    </w:p>
    <w:p w14:paraId="3705C9F5" w14:textId="77777777" w:rsidR="005503D4" w:rsidRDefault="00BC2DB5">
      <w:pPr>
        <w:pStyle w:val="PargrafodaLista"/>
        <w:ind w:left="0" w:firstLine="708"/>
        <w:jc w:val="both"/>
      </w:pPr>
      <w:r>
        <w:t xml:space="preserve">O teste está disponível no link: </w:t>
      </w:r>
      <w:hyperlink r:id="rId43">
        <w:r>
          <w:rPr>
            <w:rStyle w:val="LinkdaInternet"/>
          </w:rPr>
          <w:t>https://app.usabilityhub.com/do/550a78785e92/bdd4</w:t>
        </w:r>
      </w:hyperlink>
    </w:p>
    <w:p w14:paraId="7421886E" w14:textId="77777777" w:rsidR="005503D4" w:rsidRDefault="005503D4">
      <w:pPr>
        <w:pStyle w:val="PargrafodaLista"/>
        <w:ind w:left="0"/>
        <w:jc w:val="both"/>
      </w:pPr>
    </w:p>
    <w:p w14:paraId="457BC84A" w14:textId="77777777" w:rsidR="005503D4" w:rsidRDefault="00BC2DB5">
      <w:pPr>
        <w:pStyle w:val="PargrafodaLista"/>
        <w:ind w:left="0"/>
        <w:jc w:val="both"/>
        <w:rPr>
          <w:b/>
          <w:bCs/>
        </w:rPr>
      </w:pPr>
      <w:r>
        <w:rPr>
          <w:b/>
          <w:bCs/>
        </w:rPr>
        <w:t>Melhoria no protótipo</w:t>
      </w:r>
    </w:p>
    <w:p w14:paraId="38BFA11D" w14:textId="77777777" w:rsidR="005503D4" w:rsidRDefault="00BC2DB5">
      <w:pPr>
        <w:pStyle w:val="PargrafodaLista"/>
        <w:ind w:left="0" w:firstLine="708"/>
        <w:jc w:val="both"/>
      </w:pPr>
      <w:r>
        <w:t xml:space="preserve">Com a análise realizada e percebendo a dificuldade em </w:t>
      </w:r>
      <w:r>
        <w:t>identificar/distinguir onde clicar para se cadastrar, definimos que a alteração para melhorar o entendimento do usuário e melhorar sua experiência, seria de trocar a palavra ‘Login’ pela palavra ‘Entrar’, como evidenciado na Figura 4.</w:t>
      </w:r>
    </w:p>
    <w:tbl>
      <w:tblPr>
        <w:tblStyle w:val="Tabelacomgrade"/>
        <w:tblW w:w="8351" w:type="dxa"/>
        <w:tblInd w:w="720" w:type="dxa"/>
        <w:tblLook w:val="04A0" w:firstRow="1" w:lastRow="0" w:firstColumn="1" w:lastColumn="0" w:noHBand="0" w:noVBand="1"/>
      </w:tblPr>
      <w:tblGrid>
        <w:gridCol w:w="4151"/>
        <w:gridCol w:w="4200"/>
      </w:tblGrid>
      <w:tr w:rsidR="005503D4" w14:paraId="1F19D5ED" w14:textId="77777777">
        <w:tc>
          <w:tcPr>
            <w:tcW w:w="41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94B465" w14:textId="77777777" w:rsidR="005503D4" w:rsidRDefault="00BC2DB5">
            <w:pPr>
              <w:pStyle w:val="PargrafodaLista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5774124" wp14:editId="0B0AED4E">
                  <wp:extent cx="2625725" cy="6514465"/>
                  <wp:effectExtent l="0" t="0" r="0" b="0"/>
                  <wp:docPr id="142" name="Picture 10" descr="A screenshot of a building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10" descr="A screenshot of a building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725" cy="651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5D95EE2" w14:textId="77777777" w:rsidR="005503D4" w:rsidRDefault="00BC2DB5">
            <w:pPr>
              <w:pStyle w:val="PargrafodaLista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3D3E7A0A" wp14:editId="20DCAE06">
                  <wp:extent cx="2658110" cy="6593840"/>
                  <wp:effectExtent l="0" t="0" r="0" b="0"/>
                  <wp:docPr id="28" name="Picture 5" descr="A screenshot of a building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5" descr="A screenshot of a building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110" cy="659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6F5B7220" w14:textId="77777777">
        <w:tc>
          <w:tcPr>
            <w:tcW w:w="41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30A610" w14:textId="77777777" w:rsidR="005503D4" w:rsidRDefault="00BC2DB5">
            <w:pPr>
              <w:pStyle w:val="PargrafodaLista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 xml:space="preserve">Figura 4 – Tela </w:t>
            </w:r>
            <w:r>
              <w:rPr>
                <w:i/>
                <w:iCs/>
              </w:rPr>
              <w:t>inicial com a melhoria do link para logar e cadastrar</w:t>
            </w:r>
          </w:p>
          <w:p w14:paraId="0E5F79CD" w14:textId="77777777" w:rsidR="005503D4" w:rsidRDefault="005503D4">
            <w:pPr>
              <w:pStyle w:val="PargrafodaLista"/>
              <w:ind w:left="0"/>
              <w:jc w:val="center"/>
            </w:pPr>
          </w:p>
        </w:tc>
        <w:tc>
          <w:tcPr>
            <w:tcW w:w="420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FD0539C" w14:textId="77777777" w:rsidR="005503D4" w:rsidRDefault="00BC2DB5">
            <w:pPr>
              <w:pStyle w:val="PargrafodaLista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 5 – Fluxo para o teste. Iniciando com a Tela inicial</w:t>
            </w:r>
          </w:p>
          <w:p w14:paraId="762472F7" w14:textId="77777777" w:rsidR="005503D4" w:rsidRDefault="005503D4">
            <w:pPr>
              <w:pStyle w:val="PargrafodaLista"/>
              <w:ind w:left="0"/>
              <w:jc w:val="center"/>
            </w:pPr>
          </w:p>
        </w:tc>
      </w:tr>
    </w:tbl>
    <w:p w14:paraId="22363455" w14:textId="77777777" w:rsidR="005503D4" w:rsidRDefault="005503D4">
      <w:pPr>
        <w:pStyle w:val="PargrafodaLista"/>
        <w:jc w:val="center"/>
      </w:pPr>
    </w:p>
    <w:p w14:paraId="14825A5A" w14:textId="77777777" w:rsidR="005503D4" w:rsidRDefault="005503D4"/>
    <w:p w14:paraId="67D0EE62" w14:textId="77777777" w:rsidR="005503D4" w:rsidRDefault="005503D4"/>
    <w:p w14:paraId="55560E93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>Teste de acesso ao formulário de cadastro</w:t>
      </w:r>
    </w:p>
    <w:p w14:paraId="617A0999" w14:textId="77777777" w:rsidR="005503D4" w:rsidRDefault="00BC2DB5">
      <w:pPr>
        <w:ind w:firstLine="708"/>
        <w:jc w:val="both"/>
      </w:pPr>
      <w:r>
        <w:t xml:space="preserve">Para este teste, a proposta foi identificar se o usuário conseguiria acessar a tela de </w:t>
      </w:r>
      <w:r>
        <w:t>cadastro, propriamente dito.</w:t>
      </w:r>
    </w:p>
    <w:p w14:paraId="21CF1783" w14:textId="77777777" w:rsidR="005503D4" w:rsidRDefault="00BC2DB5">
      <w:pPr>
        <w:ind w:firstLine="708"/>
        <w:jc w:val="both"/>
      </w:pPr>
      <w:r>
        <w:lastRenderedPageBreak/>
        <w:t>A tela pertinente ao teste foi a Home, a primeira tela que aparece para o usuário quando o app é acessado, e em seguida a tela de Login, como demonstra a Figura 5 e Figura 6, respectivamente:</w:t>
      </w:r>
    </w:p>
    <w:p w14:paraId="20C5C9C5" w14:textId="77777777" w:rsidR="005503D4" w:rsidRDefault="005503D4">
      <w:pPr>
        <w:ind w:firstLine="708"/>
      </w:pPr>
    </w:p>
    <w:p w14:paraId="5EDA417D" w14:textId="77777777" w:rsidR="005503D4" w:rsidRDefault="005503D4">
      <w:pPr>
        <w:pStyle w:val="PargrafodaLista"/>
        <w:jc w:val="center"/>
      </w:pPr>
    </w:p>
    <w:p w14:paraId="760F37B7" w14:textId="77777777" w:rsidR="005503D4" w:rsidRDefault="005503D4"/>
    <w:tbl>
      <w:tblPr>
        <w:tblStyle w:val="Tabelacomgrade"/>
        <w:tblW w:w="8351" w:type="dxa"/>
        <w:tblInd w:w="720" w:type="dxa"/>
        <w:tblLook w:val="04A0" w:firstRow="1" w:lastRow="0" w:firstColumn="1" w:lastColumn="0" w:noHBand="0" w:noVBand="1"/>
      </w:tblPr>
      <w:tblGrid>
        <w:gridCol w:w="4399"/>
        <w:gridCol w:w="3952"/>
      </w:tblGrid>
      <w:tr w:rsidR="005503D4" w14:paraId="5F40F585" w14:textId="77777777"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</w:tcPr>
          <w:p w14:paraId="40D9697B" w14:textId="77777777" w:rsidR="005503D4" w:rsidRDefault="00BC2DB5">
            <w:pPr>
              <w:pStyle w:val="PargrafodaLista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D0CCE3B" wp14:editId="7F509428">
                  <wp:extent cx="2785110" cy="4958080"/>
                  <wp:effectExtent l="0" t="0" r="0" b="0"/>
                  <wp:docPr id="29" name="Picture 9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9" descr="A screenshot of a phon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5110" cy="495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</w:tcPr>
          <w:p w14:paraId="6FB07337" w14:textId="77777777" w:rsidR="005503D4" w:rsidRDefault="00BC2DB5">
            <w:pPr>
              <w:pStyle w:val="PargrafodaLista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150C3DB" wp14:editId="2276962E">
                  <wp:extent cx="2487295" cy="6415405"/>
                  <wp:effectExtent l="0" t="0" r="0" b="0"/>
                  <wp:docPr id="30" name="Picture 13" descr="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13" descr="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7295" cy="64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07A95F5F" w14:textId="77777777">
        <w:tc>
          <w:tcPr>
            <w:tcW w:w="4393" w:type="dxa"/>
            <w:tcBorders>
              <w:top w:val="nil"/>
              <w:left w:val="nil"/>
              <w:bottom w:val="nil"/>
              <w:right w:val="nil"/>
            </w:tcBorders>
          </w:tcPr>
          <w:p w14:paraId="5A17E8EC" w14:textId="77777777" w:rsidR="005503D4" w:rsidRDefault="005503D4">
            <w:pPr>
              <w:pStyle w:val="PargrafodaLista"/>
              <w:jc w:val="center"/>
            </w:pPr>
          </w:p>
          <w:p w14:paraId="624F9E5E" w14:textId="77777777" w:rsidR="005503D4" w:rsidRDefault="00BC2DB5">
            <w:pPr>
              <w:pStyle w:val="PargrafodaLista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 6 – Fluxo para o te</w:t>
            </w:r>
            <w:r>
              <w:rPr>
                <w:i/>
                <w:iCs/>
              </w:rPr>
              <w:t>ste. Finalizando com a Tela de Login</w:t>
            </w:r>
          </w:p>
          <w:p w14:paraId="237B66EC" w14:textId="77777777" w:rsidR="005503D4" w:rsidRDefault="005503D4">
            <w:pPr>
              <w:pStyle w:val="PargrafodaLista"/>
              <w:ind w:left="0"/>
              <w:jc w:val="center"/>
            </w:pPr>
          </w:p>
        </w:tc>
        <w:tc>
          <w:tcPr>
            <w:tcW w:w="3957" w:type="dxa"/>
            <w:tcBorders>
              <w:top w:val="nil"/>
              <w:left w:val="nil"/>
              <w:bottom w:val="nil"/>
              <w:right w:val="nil"/>
            </w:tcBorders>
          </w:tcPr>
          <w:p w14:paraId="50283F5B" w14:textId="77777777" w:rsidR="005503D4" w:rsidRDefault="00BC2DB5">
            <w:pPr>
              <w:pStyle w:val="PargrafodaLista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 7 – Fluxo para o teste de navegação, apresentando a Tela Inicial</w:t>
            </w:r>
          </w:p>
          <w:p w14:paraId="331354CF" w14:textId="77777777" w:rsidR="005503D4" w:rsidRDefault="005503D4">
            <w:pPr>
              <w:pStyle w:val="PargrafodaLista"/>
              <w:ind w:left="0"/>
              <w:jc w:val="center"/>
            </w:pPr>
          </w:p>
        </w:tc>
      </w:tr>
    </w:tbl>
    <w:p w14:paraId="07BC6EA5" w14:textId="77777777" w:rsidR="005503D4" w:rsidRDefault="005503D4">
      <w:pPr>
        <w:pStyle w:val="PargrafodaLista"/>
        <w:jc w:val="center"/>
      </w:pPr>
    </w:p>
    <w:p w14:paraId="62ED6D15" w14:textId="77777777" w:rsidR="005503D4" w:rsidRDefault="005503D4">
      <w:pPr>
        <w:pStyle w:val="PargrafodaLista"/>
        <w:jc w:val="center"/>
      </w:pPr>
    </w:p>
    <w:p w14:paraId="497EA0DC" w14:textId="77777777" w:rsidR="005503D4" w:rsidRDefault="005503D4">
      <w:pPr>
        <w:pStyle w:val="PargrafodaLista"/>
        <w:jc w:val="center"/>
      </w:pPr>
    </w:p>
    <w:p w14:paraId="19EDF6C9" w14:textId="77777777" w:rsidR="005503D4" w:rsidRDefault="00BC2DB5">
      <w:pPr>
        <w:ind w:firstLine="708"/>
        <w:jc w:val="both"/>
      </w:pPr>
      <w:r>
        <w:t xml:space="preserve">O tipo de teste aplicado foi o de navegação, no qual o usuário deveria clicar onde achasse pertinente através das perguntas, passando do </w:t>
      </w:r>
      <w:r>
        <w:t xml:space="preserve">primeiro para o segundo arquivo de imagem. Neste caso, a pergunta realizada foi ‘Como você acessaria a tela de Cadastro?’ e em seguida </w:t>
      </w:r>
      <w:r>
        <w:lastRenderedPageBreak/>
        <w:t>‘Onde você clicaria para acessar o formulário de cadastro?’. E obtivemos resultados de 46 participantes no período de 13/</w:t>
      </w:r>
      <w:r>
        <w:t>09/2021 até 11/10/2021.</w:t>
      </w:r>
    </w:p>
    <w:p w14:paraId="59212ED8" w14:textId="77777777" w:rsidR="005503D4" w:rsidRDefault="005503D4">
      <w:pPr>
        <w:jc w:val="both"/>
      </w:pPr>
    </w:p>
    <w:p w14:paraId="690F0CA7" w14:textId="77777777" w:rsidR="005503D4" w:rsidRDefault="00BC2DB5">
      <w:pPr>
        <w:ind w:firstLine="708"/>
        <w:jc w:val="both"/>
      </w:pPr>
      <w:r>
        <w:t>Para a primeira tela de navegação, o usuário deveria clicar no link de login para poder ter acesso a tela de login, como mostrado na Figura 7.</w:t>
      </w:r>
    </w:p>
    <w:p w14:paraId="01654A00" w14:textId="77777777" w:rsidR="005503D4" w:rsidRDefault="005503D4">
      <w:pPr>
        <w:jc w:val="center"/>
      </w:pPr>
    </w:p>
    <w:p w14:paraId="25D4819F" w14:textId="77777777" w:rsidR="005503D4" w:rsidRDefault="005503D4">
      <w:pPr>
        <w:jc w:val="center"/>
      </w:pPr>
    </w:p>
    <w:p w14:paraId="647D7D43" w14:textId="77777777" w:rsidR="005503D4" w:rsidRDefault="005503D4"/>
    <w:p w14:paraId="3D3B6A24" w14:textId="77777777" w:rsidR="005503D4" w:rsidRDefault="00BC2DB5">
      <w:pPr>
        <w:ind w:firstLine="708"/>
        <w:jc w:val="both"/>
      </w:pPr>
      <w:r>
        <w:t>O resultado da pesquisa retornou que 85% dos usuários acertaram o local a ser clicado</w:t>
      </w:r>
      <w:r>
        <w:t>, e 15% não acertaram, clicando em outros pontos da tela, como mostrados nas Figuras 8 e Figura 9.</w:t>
      </w:r>
      <w:r>
        <w:rPr>
          <w:noProof/>
        </w:rPr>
        <w:drawing>
          <wp:inline distT="0" distB="0" distL="0" distR="0" wp14:anchorId="3A6C3296" wp14:editId="63DD7018">
            <wp:extent cx="5756910" cy="694690"/>
            <wp:effectExtent l="0" t="0" r="0" b="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AD5D" w14:textId="77777777" w:rsidR="005503D4" w:rsidRDefault="00BC2DB5">
      <w:pPr>
        <w:ind w:firstLine="708"/>
        <w:jc w:val="center"/>
        <w:rPr>
          <w:i/>
          <w:iCs/>
        </w:rPr>
      </w:pPr>
      <w:r>
        <w:rPr>
          <w:i/>
          <w:iCs/>
        </w:rPr>
        <w:t>Figura 8 – Resultado dos acertos e erros</w:t>
      </w:r>
    </w:p>
    <w:p w14:paraId="29FE8ACC" w14:textId="77777777" w:rsidR="005503D4" w:rsidRDefault="00BC2DB5">
      <w:r>
        <w:rPr>
          <w:noProof/>
        </w:rPr>
        <w:drawing>
          <wp:inline distT="0" distB="0" distL="0" distR="0" wp14:anchorId="41222D1F" wp14:editId="5729E763">
            <wp:extent cx="5756910" cy="1382395"/>
            <wp:effectExtent l="0" t="0" r="0" b="0"/>
            <wp:docPr id="32" name="Picture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8EED" w14:textId="77777777" w:rsidR="005503D4" w:rsidRDefault="00BC2DB5">
      <w:pPr>
        <w:ind w:firstLine="708"/>
        <w:jc w:val="center"/>
        <w:rPr>
          <w:i/>
          <w:iCs/>
        </w:rPr>
      </w:pPr>
      <w:r>
        <w:rPr>
          <w:i/>
          <w:iCs/>
        </w:rPr>
        <w:t>Figura 9 – Resultado do local onde os usuários clicaram</w:t>
      </w:r>
    </w:p>
    <w:p w14:paraId="46BAD345" w14:textId="77777777" w:rsidR="005503D4" w:rsidRDefault="005503D4">
      <w:pPr>
        <w:jc w:val="both"/>
      </w:pPr>
    </w:p>
    <w:p w14:paraId="0847C840" w14:textId="77777777" w:rsidR="005503D4" w:rsidRDefault="00BC2DB5">
      <w:pPr>
        <w:ind w:firstLine="708"/>
        <w:jc w:val="both"/>
      </w:pPr>
      <w:r>
        <w:t>O mapa de calor e o mapa de cliques gerado pela platafor</w:t>
      </w:r>
      <w:r>
        <w:t>ma indica os locais mais clicados, como mostrado nas Figuras 10 e Figura 11, respectivamente.</w:t>
      </w:r>
    </w:p>
    <w:p w14:paraId="44D9EBFB" w14:textId="77777777" w:rsidR="005503D4" w:rsidRDefault="005503D4">
      <w:pPr>
        <w:ind w:firstLine="708"/>
        <w:jc w:val="both"/>
      </w:pPr>
    </w:p>
    <w:tbl>
      <w:tblPr>
        <w:tblStyle w:val="Tabelacomgrade"/>
        <w:tblW w:w="9071" w:type="dxa"/>
        <w:tblLook w:val="04A0" w:firstRow="1" w:lastRow="0" w:firstColumn="1" w:lastColumn="0" w:noHBand="0" w:noVBand="1"/>
      </w:tblPr>
      <w:tblGrid>
        <w:gridCol w:w="4463"/>
        <w:gridCol w:w="4608"/>
      </w:tblGrid>
      <w:tr w:rsidR="005503D4" w14:paraId="128A1710" w14:textId="77777777">
        <w:tc>
          <w:tcPr>
            <w:tcW w:w="4463" w:type="dxa"/>
            <w:tcBorders>
              <w:top w:val="nil"/>
              <w:left w:val="nil"/>
              <w:bottom w:val="nil"/>
              <w:right w:val="nil"/>
            </w:tcBorders>
          </w:tcPr>
          <w:p w14:paraId="773EE6E1" w14:textId="77777777" w:rsidR="005503D4" w:rsidRDefault="00BC2DB5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7D9E94BB" wp14:editId="47BCCCFC">
                  <wp:extent cx="2628265" cy="6778625"/>
                  <wp:effectExtent l="0" t="0" r="0" b="0"/>
                  <wp:docPr id="33" name="Picture 14" descr="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14" descr="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265" cy="677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7" w:type="dxa"/>
            <w:tcBorders>
              <w:top w:val="nil"/>
              <w:left w:val="nil"/>
              <w:bottom w:val="nil"/>
              <w:right w:val="nil"/>
            </w:tcBorders>
          </w:tcPr>
          <w:p w14:paraId="432C38C1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110AD8C" wp14:editId="67DEB111">
                  <wp:extent cx="2788285" cy="7190740"/>
                  <wp:effectExtent l="0" t="0" r="0" b="0"/>
                  <wp:docPr id="34" name="Picture 15" descr="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15" descr="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285" cy="719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77F526DC" w14:textId="77777777">
        <w:tc>
          <w:tcPr>
            <w:tcW w:w="4463" w:type="dxa"/>
            <w:tcBorders>
              <w:top w:val="nil"/>
              <w:left w:val="nil"/>
              <w:bottom w:val="nil"/>
              <w:right w:val="nil"/>
            </w:tcBorders>
          </w:tcPr>
          <w:p w14:paraId="56A37736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58212783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10 – Mapa de calor indicando o local mais acessado</w:t>
            </w:r>
          </w:p>
        </w:tc>
        <w:tc>
          <w:tcPr>
            <w:tcW w:w="4607" w:type="dxa"/>
            <w:tcBorders>
              <w:top w:val="nil"/>
              <w:left w:val="nil"/>
              <w:bottom w:val="nil"/>
              <w:right w:val="nil"/>
            </w:tcBorders>
          </w:tcPr>
          <w:p w14:paraId="0AF59EB7" w14:textId="77777777" w:rsidR="005503D4" w:rsidRDefault="005503D4">
            <w:pPr>
              <w:jc w:val="center"/>
            </w:pPr>
          </w:p>
          <w:p w14:paraId="0BD688F5" w14:textId="77777777" w:rsidR="005503D4" w:rsidRDefault="00BC2DB5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 11 – Mapa de calor indicando o local mais clicado</w:t>
            </w:r>
          </w:p>
          <w:p w14:paraId="4050D481" w14:textId="77777777" w:rsidR="005503D4" w:rsidRDefault="005503D4">
            <w:pPr>
              <w:jc w:val="both"/>
            </w:pPr>
          </w:p>
        </w:tc>
      </w:tr>
    </w:tbl>
    <w:p w14:paraId="12E0C980" w14:textId="77777777" w:rsidR="005503D4" w:rsidRDefault="005503D4">
      <w:pPr>
        <w:ind w:firstLine="708"/>
        <w:jc w:val="both"/>
      </w:pPr>
    </w:p>
    <w:p w14:paraId="549EE57A" w14:textId="77777777" w:rsidR="005503D4" w:rsidRDefault="005503D4">
      <w:pPr>
        <w:ind w:firstLine="708"/>
        <w:jc w:val="both"/>
      </w:pPr>
    </w:p>
    <w:p w14:paraId="6ED65913" w14:textId="77777777" w:rsidR="005503D4" w:rsidRDefault="005503D4">
      <w:pPr>
        <w:jc w:val="center"/>
      </w:pPr>
    </w:p>
    <w:p w14:paraId="3024335A" w14:textId="77777777" w:rsidR="005503D4" w:rsidRDefault="005503D4">
      <w:pPr>
        <w:jc w:val="center"/>
        <w:rPr>
          <w:i/>
          <w:iCs/>
        </w:rPr>
      </w:pPr>
    </w:p>
    <w:p w14:paraId="77D2CA80" w14:textId="77777777" w:rsidR="005503D4" w:rsidRDefault="005503D4"/>
    <w:p w14:paraId="6CAF834A" w14:textId="77777777" w:rsidR="005503D4" w:rsidRDefault="005503D4"/>
    <w:p w14:paraId="244C9237" w14:textId="77777777" w:rsidR="005503D4" w:rsidRDefault="00BC2DB5">
      <w:pPr>
        <w:ind w:firstLine="708"/>
        <w:jc w:val="both"/>
      </w:pPr>
      <w:r>
        <w:t xml:space="preserve">Para o próximo teste de </w:t>
      </w:r>
      <w:r>
        <w:t>navegação, o usuário deveria clicar em ‘Crie sua conta’ como mostra a Figura 12:</w:t>
      </w:r>
    </w:p>
    <w:p w14:paraId="289203DA" w14:textId="77777777" w:rsidR="005503D4" w:rsidRDefault="005503D4">
      <w:pPr>
        <w:ind w:firstLine="708"/>
        <w:jc w:val="center"/>
      </w:pPr>
    </w:p>
    <w:p w14:paraId="04AA7AB2" w14:textId="77777777" w:rsidR="005503D4" w:rsidRDefault="005503D4">
      <w:pPr>
        <w:ind w:firstLine="708"/>
        <w:jc w:val="center"/>
      </w:pPr>
    </w:p>
    <w:p w14:paraId="1B31B07E" w14:textId="77777777" w:rsidR="005503D4" w:rsidRDefault="00BC2DB5">
      <w:pPr>
        <w:ind w:firstLine="708"/>
        <w:jc w:val="center"/>
      </w:pPr>
      <w:r>
        <w:rPr>
          <w:noProof/>
        </w:rPr>
        <w:drawing>
          <wp:inline distT="0" distB="0" distL="0" distR="0" wp14:anchorId="653BD7E1" wp14:editId="43D5B27F">
            <wp:extent cx="2672715" cy="5012055"/>
            <wp:effectExtent l="0" t="0" r="0" b="0"/>
            <wp:docPr id="35" name="Picture 16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 descr="Interface gráfica do usuári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A398" w14:textId="77777777" w:rsidR="005503D4" w:rsidRDefault="005503D4">
      <w:pPr>
        <w:ind w:firstLine="708"/>
        <w:jc w:val="center"/>
      </w:pPr>
    </w:p>
    <w:p w14:paraId="032CE58D" w14:textId="77777777" w:rsidR="005503D4" w:rsidRDefault="00BC2DB5">
      <w:pPr>
        <w:jc w:val="center"/>
        <w:rPr>
          <w:i/>
          <w:iCs/>
        </w:rPr>
      </w:pPr>
      <w:r>
        <w:rPr>
          <w:i/>
          <w:iCs/>
        </w:rPr>
        <w:t>Figura 12 – Tela de Login para criar uma conta</w:t>
      </w:r>
    </w:p>
    <w:p w14:paraId="6C6EF1D7" w14:textId="77777777" w:rsidR="005503D4" w:rsidRDefault="005503D4">
      <w:pPr>
        <w:ind w:firstLine="708"/>
        <w:jc w:val="center"/>
      </w:pPr>
    </w:p>
    <w:p w14:paraId="7740B7F8" w14:textId="77777777" w:rsidR="005503D4" w:rsidRDefault="005503D4">
      <w:pPr>
        <w:pStyle w:val="PargrafodaLista"/>
      </w:pPr>
    </w:p>
    <w:p w14:paraId="08DEA766" w14:textId="77777777" w:rsidR="005503D4" w:rsidRDefault="00BC2DB5">
      <w:pPr>
        <w:pStyle w:val="PargrafodaLista"/>
        <w:ind w:left="0" w:firstLine="708"/>
        <w:jc w:val="both"/>
      </w:pPr>
      <w:r>
        <w:t xml:space="preserve">Os resultados da Figura 13 e Figura 14 indicam que 61% dos usuários acertaram onde clicar para se cadastrar, a </w:t>
      </w:r>
      <w:r>
        <w:t>Figura 14 também mostra que 39% dos usuários clicaram em outra parte na tela:</w:t>
      </w:r>
      <w:r>
        <w:rPr>
          <w:noProof/>
        </w:rPr>
        <w:drawing>
          <wp:inline distT="0" distB="0" distL="0" distR="0" wp14:anchorId="782D9138" wp14:editId="0728FE71">
            <wp:extent cx="5753735" cy="716280"/>
            <wp:effectExtent l="0" t="0" r="0" b="0"/>
            <wp:docPr id="36" name="Picture 17" descr="Uma imagem contendo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 descr="Uma imagem contendo 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A2BC" w14:textId="77777777" w:rsidR="005503D4" w:rsidRDefault="00BC2DB5">
      <w:pPr>
        <w:jc w:val="center"/>
        <w:rPr>
          <w:i/>
          <w:iCs/>
        </w:rPr>
      </w:pPr>
      <w:r>
        <w:rPr>
          <w:i/>
          <w:iCs/>
        </w:rPr>
        <w:t>Figura 13 – Resultado do teste</w:t>
      </w:r>
    </w:p>
    <w:p w14:paraId="0C17E65C" w14:textId="77777777" w:rsidR="005503D4" w:rsidRDefault="005503D4">
      <w:pPr>
        <w:pStyle w:val="PargrafodaLista"/>
        <w:ind w:left="0" w:firstLine="708"/>
      </w:pPr>
    </w:p>
    <w:p w14:paraId="0BED05A8" w14:textId="77777777" w:rsidR="005503D4" w:rsidRDefault="00BC2DB5">
      <w:pPr>
        <w:pStyle w:val="PargrafodaLista"/>
        <w:ind w:left="0"/>
      </w:pPr>
      <w:r>
        <w:rPr>
          <w:noProof/>
        </w:rPr>
        <w:drawing>
          <wp:inline distT="0" distB="0" distL="0" distR="0" wp14:anchorId="4AB5FA82" wp14:editId="425835AD">
            <wp:extent cx="5753735" cy="1371600"/>
            <wp:effectExtent l="0" t="0" r="0" b="0"/>
            <wp:docPr id="37" name="Picture 1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8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B448" w14:textId="77777777" w:rsidR="005503D4" w:rsidRDefault="00BC2DB5">
      <w:pPr>
        <w:jc w:val="center"/>
        <w:rPr>
          <w:i/>
          <w:iCs/>
        </w:rPr>
      </w:pPr>
      <w:r>
        <w:rPr>
          <w:i/>
          <w:iCs/>
        </w:rPr>
        <w:t>Figura 14 – Local em que os usuários tentaram acessar</w:t>
      </w:r>
    </w:p>
    <w:p w14:paraId="2C56F51D" w14:textId="77777777" w:rsidR="005503D4" w:rsidRDefault="005503D4">
      <w:pPr>
        <w:pStyle w:val="PargrafodaLista"/>
        <w:ind w:left="0" w:firstLine="708"/>
      </w:pPr>
    </w:p>
    <w:p w14:paraId="1F0633E7" w14:textId="77777777" w:rsidR="005503D4" w:rsidRDefault="005503D4">
      <w:pPr>
        <w:pStyle w:val="PargrafodaLista"/>
      </w:pPr>
    </w:p>
    <w:p w14:paraId="4C01DAA4" w14:textId="77777777" w:rsidR="005503D4" w:rsidRDefault="00BC2DB5">
      <w:pPr>
        <w:pStyle w:val="PargrafodaLista"/>
        <w:ind w:left="0" w:firstLine="709"/>
        <w:jc w:val="both"/>
      </w:pPr>
      <w:r>
        <w:t>O mapa de calor e de cliques indicam onde os usuários mais clicaram, como exibido na Fi</w:t>
      </w:r>
      <w:r>
        <w:t>gura 15:</w:t>
      </w:r>
    </w:p>
    <w:tbl>
      <w:tblPr>
        <w:tblStyle w:val="Tabelacomgrade"/>
        <w:tblpPr w:leftFromText="141" w:rightFromText="141" w:vertAnchor="text" w:horzAnchor="margin" w:tblpY="337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3D75C3BB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7E2DA87B" w14:textId="77777777" w:rsidR="005503D4" w:rsidRDefault="00BC2DB5">
            <w:r>
              <w:rPr>
                <w:noProof/>
              </w:rPr>
              <w:drawing>
                <wp:inline distT="0" distB="0" distL="0" distR="0" wp14:anchorId="4D100FA1" wp14:editId="7C346EE6">
                  <wp:extent cx="2417445" cy="4535805"/>
                  <wp:effectExtent l="0" t="0" r="0" b="0"/>
                  <wp:docPr id="38" name="Picture 19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19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7445" cy="453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38A56DE5" w14:textId="77777777" w:rsidR="005503D4" w:rsidRDefault="00BC2D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8F5E7A" wp14:editId="5128179B">
                  <wp:extent cx="2416175" cy="4533265"/>
                  <wp:effectExtent l="0" t="0" r="0" b="0"/>
                  <wp:docPr id="39" name="Picture 20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20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6175" cy="45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4A1F7043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69E2B918" w14:textId="77777777" w:rsidR="005503D4" w:rsidRDefault="005503D4">
            <w:pPr>
              <w:pStyle w:val="PargrafodaLista"/>
            </w:pPr>
          </w:p>
          <w:p w14:paraId="39E3B798" w14:textId="77777777" w:rsidR="005503D4" w:rsidRDefault="00BC2DB5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 15 – Mapa de calor indicando o local mais clicado</w:t>
            </w:r>
          </w:p>
          <w:p w14:paraId="70070EF1" w14:textId="77777777" w:rsidR="005503D4" w:rsidRDefault="005503D4">
            <w:pPr>
              <w:jc w:val="center"/>
            </w:pP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59D533C0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632F44DC" w14:textId="77777777" w:rsidR="005503D4" w:rsidRDefault="00BC2DB5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 16 – Mapa de clique indicando o local mais clicado</w:t>
            </w:r>
          </w:p>
          <w:p w14:paraId="27718C48" w14:textId="77777777" w:rsidR="005503D4" w:rsidRDefault="005503D4">
            <w:pPr>
              <w:jc w:val="center"/>
            </w:pPr>
          </w:p>
        </w:tc>
      </w:tr>
    </w:tbl>
    <w:p w14:paraId="33228678" w14:textId="77777777" w:rsidR="005503D4" w:rsidRDefault="005503D4">
      <w:pPr>
        <w:pStyle w:val="PargrafodaLista"/>
        <w:jc w:val="center"/>
      </w:pPr>
    </w:p>
    <w:p w14:paraId="4E8D720D" w14:textId="77777777" w:rsidR="005503D4" w:rsidRDefault="005503D4">
      <w:pPr>
        <w:pStyle w:val="PargrafodaLista"/>
        <w:jc w:val="center"/>
      </w:pPr>
    </w:p>
    <w:p w14:paraId="235D2900" w14:textId="77777777" w:rsidR="005503D4" w:rsidRDefault="005503D4">
      <w:pPr>
        <w:pStyle w:val="PargrafodaLista"/>
      </w:pPr>
    </w:p>
    <w:p w14:paraId="47FABB64" w14:textId="77777777" w:rsidR="005503D4" w:rsidRDefault="00BC2DB5">
      <w:pPr>
        <w:pStyle w:val="PargrafodaLista"/>
        <w:ind w:left="0" w:firstLine="708"/>
        <w:jc w:val="both"/>
      </w:pPr>
      <w:r>
        <w:t xml:space="preserve">Através das respostas e dos mapas, pudemos observar que embora a maioria tenha conseguido identificar, segundo o </w:t>
      </w:r>
      <w:r>
        <w:t>protótipo qual seria o local ideal para clicar, uma parcela encontrou dificuldade.</w:t>
      </w:r>
    </w:p>
    <w:p w14:paraId="78F3D5B9" w14:textId="77777777" w:rsidR="005503D4" w:rsidRDefault="005503D4">
      <w:pPr>
        <w:pStyle w:val="PargrafodaLista"/>
        <w:ind w:left="0"/>
        <w:jc w:val="both"/>
        <w:rPr>
          <w:u w:val="single"/>
        </w:rPr>
      </w:pPr>
    </w:p>
    <w:p w14:paraId="3D5B17B6" w14:textId="77777777" w:rsidR="005503D4" w:rsidRDefault="00BC2DB5">
      <w:pPr>
        <w:pStyle w:val="PargrafodaLista"/>
        <w:ind w:left="0" w:firstLine="708"/>
        <w:jc w:val="both"/>
      </w:pPr>
      <w:r>
        <w:t xml:space="preserve">O teste está disponível no link: </w:t>
      </w:r>
      <w:hyperlink r:id="rId56">
        <w:r>
          <w:rPr>
            <w:rStyle w:val="LinkdaInternet"/>
          </w:rPr>
          <w:t>https://app.usabilityhub.com/do/f6ffa43a5d92/e262</w:t>
        </w:r>
      </w:hyperlink>
    </w:p>
    <w:p w14:paraId="6AA9848B" w14:textId="77777777" w:rsidR="005503D4" w:rsidRDefault="005503D4">
      <w:pPr>
        <w:pStyle w:val="PargrafodaLista"/>
        <w:ind w:left="0"/>
        <w:jc w:val="both"/>
      </w:pPr>
    </w:p>
    <w:p w14:paraId="044ECA20" w14:textId="77777777" w:rsidR="005503D4" w:rsidRDefault="00BC2DB5">
      <w:pPr>
        <w:pStyle w:val="PargrafodaLista"/>
        <w:ind w:left="0"/>
        <w:jc w:val="both"/>
        <w:rPr>
          <w:b/>
          <w:bCs/>
        </w:rPr>
      </w:pPr>
      <w:r>
        <w:rPr>
          <w:b/>
          <w:bCs/>
        </w:rPr>
        <w:t>Melhoria no protótipo</w:t>
      </w:r>
    </w:p>
    <w:p w14:paraId="5DACEA3E" w14:textId="77777777" w:rsidR="005503D4" w:rsidRDefault="00BC2DB5">
      <w:pPr>
        <w:pStyle w:val="PargrafodaLista"/>
        <w:ind w:left="0" w:firstLine="708"/>
        <w:jc w:val="both"/>
      </w:pPr>
      <w:r>
        <w:t>Com a análise realizada e percebendo a dificuldade em identificar/distinguir onde clicar para se cadastrar, na tela de login. Como melhoria no protótipo, aproximamos o link ‘Criar sua</w:t>
      </w:r>
      <w:r>
        <w:t xml:space="preserve"> conta aqui’ para junto do bloco onde o usuário interage com o formulário, como identificado na Figura 17.</w:t>
      </w:r>
    </w:p>
    <w:p w14:paraId="4DA32457" w14:textId="77777777" w:rsidR="005503D4" w:rsidRDefault="00BC2DB5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0A1E7260" wp14:editId="4D1687EB">
            <wp:extent cx="2531110" cy="4505960"/>
            <wp:effectExtent l="0" t="0" r="0" b="0"/>
            <wp:docPr id="40" name="Picture 6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11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F2F4" w14:textId="77777777" w:rsidR="005503D4" w:rsidRDefault="00BC2DB5">
      <w:pPr>
        <w:jc w:val="center"/>
        <w:rPr>
          <w:i/>
          <w:iCs/>
        </w:rPr>
      </w:pPr>
      <w:r>
        <w:rPr>
          <w:i/>
          <w:iCs/>
        </w:rPr>
        <w:t>Figura 17 – Melhoria sugerida para o link de criar conta</w:t>
      </w:r>
    </w:p>
    <w:p w14:paraId="0D3629D9" w14:textId="77777777" w:rsidR="005503D4" w:rsidRDefault="005503D4">
      <w:pPr>
        <w:pStyle w:val="PargrafodaLista"/>
        <w:jc w:val="center"/>
      </w:pPr>
    </w:p>
    <w:p w14:paraId="71F02DF0" w14:textId="77777777" w:rsidR="005503D4" w:rsidRDefault="005503D4">
      <w:pPr>
        <w:pStyle w:val="PargrafodaLista"/>
        <w:jc w:val="center"/>
      </w:pPr>
    </w:p>
    <w:p w14:paraId="261F54AA" w14:textId="77777777" w:rsidR="005503D4" w:rsidRDefault="005503D4">
      <w:pPr>
        <w:jc w:val="both"/>
      </w:pPr>
    </w:p>
    <w:p w14:paraId="1AFFB6A2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>Teste de menu para acessar os pontos turísticos</w:t>
      </w:r>
    </w:p>
    <w:p w14:paraId="5F0E1328" w14:textId="77777777" w:rsidR="005503D4" w:rsidRDefault="00BC2DB5">
      <w:pPr>
        <w:ind w:firstLine="708"/>
        <w:jc w:val="both"/>
      </w:pPr>
      <w:r>
        <w:t xml:space="preserve">Para este teste, a proposta foi </w:t>
      </w:r>
      <w:r>
        <w:t>identificar se o usuário conseguiria acessar no menu, o ícone que levaria aos pontos turísticos.</w:t>
      </w:r>
    </w:p>
    <w:p w14:paraId="3A01C91D" w14:textId="77777777" w:rsidR="005503D4" w:rsidRDefault="00BC2DB5">
      <w:pPr>
        <w:ind w:firstLine="708"/>
        <w:jc w:val="both"/>
      </w:pPr>
      <w:r>
        <w:t>A tela pertinente ao teste foi a Tela Inicial, a primeira tela que aparece para o usuário quando o app é acessado, mostrado na Figura 18:</w:t>
      </w:r>
    </w:p>
    <w:p w14:paraId="718D205E" w14:textId="77777777" w:rsidR="005503D4" w:rsidRDefault="005503D4">
      <w:pPr>
        <w:ind w:firstLine="708"/>
      </w:pPr>
    </w:p>
    <w:p w14:paraId="4E1FB740" w14:textId="77777777" w:rsidR="005503D4" w:rsidRDefault="00BC2DB5">
      <w:pPr>
        <w:pStyle w:val="PargrafodaLista"/>
        <w:jc w:val="center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7469214D" wp14:editId="002F8C80">
            <wp:extent cx="1980565" cy="4912995"/>
            <wp:effectExtent l="0" t="0" r="0" b="0"/>
            <wp:docPr id="41" name="Picture 4" descr="A screenshot of a build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" descr="A screenshot of a building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EAE4" w14:textId="77777777" w:rsidR="005503D4" w:rsidRDefault="00BC2DB5">
      <w:pPr>
        <w:jc w:val="center"/>
        <w:rPr>
          <w:i/>
          <w:iCs/>
        </w:rPr>
      </w:pPr>
      <w:r>
        <w:rPr>
          <w:i/>
          <w:iCs/>
        </w:rPr>
        <w:t xml:space="preserve">Figura 18 – Tela </w:t>
      </w:r>
      <w:r>
        <w:rPr>
          <w:i/>
          <w:iCs/>
        </w:rPr>
        <w:t>inicial para identificação do menu</w:t>
      </w:r>
    </w:p>
    <w:p w14:paraId="10D1021A" w14:textId="77777777" w:rsidR="005503D4" w:rsidRDefault="005503D4"/>
    <w:p w14:paraId="3D4A47AF" w14:textId="77777777" w:rsidR="005503D4" w:rsidRDefault="005503D4">
      <w:pPr>
        <w:pStyle w:val="PargrafodaLista"/>
        <w:jc w:val="center"/>
      </w:pPr>
    </w:p>
    <w:p w14:paraId="65ACCCCE" w14:textId="77777777" w:rsidR="005503D4" w:rsidRDefault="00BC2DB5">
      <w:pPr>
        <w:ind w:firstLine="708"/>
        <w:jc w:val="both"/>
      </w:pPr>
      <w:r>
        <w:t>O tipo de teste aplicado foi o de primeiro clique, no qual o usuário deveria clicar onde achasse pertinente através da pergunta ‘Onde você clicaria se quisesse procurar por lugares para visitar em São Roque?’. E em segu</w:t>
      </w:r>
      <w:r>
        <w:t xml:space="preserve">ida a pergunta ‘Se não houvesse a legenda abaixo dos ícones, você saberia em qual item acessar?’. E obtivemos a participação de 43 participantes, no período de 13/09/2021 até 11/10/2021 </w:t>
      </w:r>
    </w:p>
    <w:p w14:paraId="3139D893" w14:textId="77777777" w:rsidR="005503D4" w:rsidRDefault="005503D4">
      <w:pPr>
        <w:jc w:val="both"/>
      </w:pPr>
    </w:p>
    <w:p w14:paraId="13363BCC" w14:textId="77777777" w:rsidR="005503D4" w:rsidRDefault="00BC2DB5">
      <w:pPr>
        <w:ind w:firstLine="709"/>
        <w:jc w:val="both"/>
      </w:pPr>
      <w:r>
        <w:t>Com as respostas obtidas, foi analisado e obtido as seguintes inform</w:t>
      </w:r>
      <w:r>
        <w:t>ações, apresentado no gráfico 2:</w:t>
      </w:r>
    </w:p>
    <w:p w14:paraId="22A0C406" w14:textId="77777777" w:rsidR="005503D4" w:rsidRDefault="005503D4">
      <w:pPr>
        <w:ind w:firstLine="709"/>
        <w:jc w:val="both"/>
      </w:pPr>
    </w:p>
    <w:p w14:paraId="0C8CD587" w14:textId="77777777" w:rsidR="005503D4" w:rsidRDefault="00BC2DB5">
      <w:pPr>
        <w:ind w:left="1200"/>
      </w:pPr>
      <w:r>
        <w:rPr>
          <w:noProof/>
        </w:rPr>
        <w:lastRenderedPageBreak/>
        <w:drawing>
          <wp:inline distT="0" distB="0" distL="0" distR="0" wp14:anchorId="3B2DB1FD" wp14:editId="6312062F">
            <wp:extent cx="4572000" cy="2743200"/>
            <wp:effectExtent l="0" t="0" r="0" b="0"/>
            <wp:docPr id="42" name="Gráfico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11E84A21" w14:textId="77777777" w:rsidR="005503D4" w:rsidRDefault="00BC2DB5">
      <w:pPr>
        <w:jc w:val="center"/>
      </w:pPr>
      <w:r>
        <w:rPr>
          <w:i/>
          <w:iCs/>
        </w:rPr>
        <w:t>Gráfico 2 – Respostas obtidas para a pergunta ‘Se não houvesse a legenda abaixo dos ícones, você saberia em qual item acessar?’</w:t>
      </w:r>
    </w:p>
    <w:p w14:paraId="17707C4D" w14:textId="77777777" w:rsidR="005503D4" w:rsidRDefault="005503D4"/>
    <w:p w14:paraId="515D652C" w14:textId="730018E0" w:rsidR="005503D4" w:rsidRDefault="00BC2DB5">
      <w:pPr>
        <w:ind w:firstLine="709"/>
        <w:jc w:val="both"/>
      </w:pPr>
      <w:r>
        <w:t>Foi observado que 37% dos participantes responderam que Sim, para a pergunta. 56% responder</w:t>
      </w:r>
      <w:r>
        <w:t xml:space="preserve">am </w:t>
      </w:r>
      <w:del w:id="174" w:author="ALLAN TRINDADE" w:date="2022-05-23T11:37:00Z">
        <w:r w:rsidDel="005B2732">
          <w:delText>que Não</w:delText>
        </w:r>
      </w:del>
      <w:ins w:id="175" w:author="ALLAN TRINDADE" w:date="2022-05-23T11:37:00Z">
        <w:r w:rsidR="005B2732">
          <w:t>que não</w:t>
        </w:r>
      </w:ins>
      <w:r>
        <w:t>. E 7% forneceram outro tipo de respostas que não se enquadraram em nenhuma das categorias.</w:t>
      </w:r>
    </w:p>
    <w:p w14:paraId="06FF229A" w14:textId="77777777" w:rsidR="005503D4" w:rsidRDefault="005503D4">
      <w:pPr>
        <w:jc w:val="both"/>
      </w:pPr>
    </w:p>
    <w:p w14:paraId="04DF2AB7" w14:textId="77777777" w:rsidR="005503D4" w:rsidRDefault="00BC2DB5">
      <w:pPr>
        <w:ind w:firstLine="708"/>
        <w:jc w:val="both"/>
      </w:pPr>
      <w:r>
        <w:t>O mapa de calor e o mapa de cliques indicam onde os usuários mais clicaram, apresentados nas Figuras 19 e 20, respectivamente.</w:t>
      </w:r>
      <w:bookmarkStart w:id="176" w:name="_Hlk89508247"/>
      <w:bookmarkEnd w:id="176"/>
    </w:p>
    <w:tbl>
      <w:tblPr>
        <w:tblStyle w:val="Tabelacomgrade"/>
        <w:tblpPr w:leftFromText="141" w:rightFromText="141" w:vertAnchor="text" w:horzAnchor="margin" w:tblpY="393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75A01BDA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0766DE0" w14:textId="77777777" w:rsidR="005503D4" w:rsidRDefault="00BC2DB5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584280B" wp14:editId="7A010835">
                  <wp:extent cx="2478405" cy="6398895"/>
                  <wp:effectExtent l="0" t="0" r="0" b="0"/>
                  <wp:docPr id="43" name="Picture 31" descr="Tela de celular com publicação numa rede social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31" descr="Tela de celular com publicação numa rede social&#10;&#10;Descrição gerada automaticamente com confiança baix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8405" cy="639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A61D11D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4A4CDC5" wp14:editId="1176C36E">
                  <wp:extent cx="2478405" cy="6397625"/>
                  <wp:effectExtent l="0" t="0" r="0" b="0"/>
                  <wp:docPr id="44" name="Picture 32" descr="A screenshot of a phon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32" descr="A screenshot of a phone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8405" cy="639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47E5D8AC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A596918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73216A99" w14:textId="77777777" w:rsidR="005503D4" w:rsidRDefault="00BC2DB5">
            <w:pPr>
              <w:jc w:val="center"/>
            </w:pPr>
            <w:r>
              <w:rPr>
                <w:i/>
                <w:iCs/>
              </w:rPr>
              <w:t xml:space="preserve">Figura 19 – Mapa </w:t>
            </w:r>
            <w:r>
              <w:rPr>
                <w:i/>
                <w:iCs/>
              </w:rPr>
              <w:t>de calor indicando o local mais clicado</w:t>
            </w:r>
          </w:p>
          <w:p w14:paraId="64036837" w14:textId="77777777" w:rsidR="005503D4" w:rsidRDefault="005503D4">
            <w:pPr>
              <w:jc w:val="both"/>
            </w:pP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1C1F0E7" w14:textId="77777777" w:rsidR="005503D4" w:rsidRDefault="005503D4">
            <w:pPr>
              <w:pStyle w:val="PargrafodaLista"/>
              <w:jc w:val="center"/>
            </w:pPr>
          </w:p>
          <w:p w14:paraId="3843AF7A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20 – Mapa de cliques indicando o local mais clicado</w:t>
            </w:r>
            <w:bookmarkStart w:id="177" w:name="_Hlk89508344"/>
            <w:bookmarkEnd w:id="177"/>
          </w:p>
          <w:p w14:paraId="17AFA1FB" w14:textId="77777777" w:rsidR="005503D4" w:rsidRDefault="005503D4">
            <w:pPr>
              <w:jc w:val="both"/>
            </w:pPr>
          </w:p>
        </w:tc>
      </w:tr>
    </w:tbl>
    <w:p w14:paraId="57B62B0E" w14:textId="77777777" w:rsidR="005503D4" w:rsidRDefault="005503D4">
      <w:pPr>
        <w:pStyle w:val="PargrafodaLista"/>
        <w:jc w:val="center"/>
      </w:pPr>
    </w:p>
    <w:p w14:paraId="029E997F" w14:textId="77777777" w:rsidR="005503D4" w:rsidRDefault="005503D4">
      <w:pPr>
        <w:pStyle w:val="PargrafodaLista"/>
        <w:jc w:val="center"/>
      </w:pPr>
    </w:p>
    <w:p w14:paraId="197355B6" w14:textId="77777777" w:rsidR="005503D4" w:rsidRDefault="00BC2DB5">
      <w:pPr>
        <w:pStyle w:val="PargrafodaLista"/>
        <w:ind w:left="0" w:firstLine="708"/>
        <w:jc w:val="both"/>
      </w:pPr>
      <w:r>
        <w:t>Através das respostas e dos mapas, podemos observar que embora a maioria tenha conseguido identificar, segundo o protótipo, qual seria o local ideal pa</w:t>
      </w:r>
      <w:r>
        <w:t>ra clicar, clicou no campo de pesquisa.</w:t>
      </w:r>
    </w:p>
    <w:p w14:paraId="78ABDFE9" w14:textId="77777777" w:rsidR="005503D4" w:rsidRDefault="005503D4">
      <w:pPr>
        <w:jc w:val="both"/>
      </w:pPr>
    </w:p>
    <w:p w14:paraId="74B9F8B5" w14:textId="77777777" w:rsidR="005503D4" w:rsidRDefault="00BC2DB5">
      <w:pPr>
        <w:pStyle w:val="PargrafodaLista"/>
        <w:ind w:left="0" w:firstLine="708"/>
        <w:jc w:val="both"/>
      </w:pPr>
      <w:r>
        <w:t xml:space="preserve">O teste está disponível no link: </w:t>
      </w:r>
      <w:hyperlink r:id="rId61">
        <w:r>
          <w:rPr>
            <w:rStyle w:val="LinkdaInternet"/>
          </w:rPr>
          <w:t>https://app.usabilityhub.com/do/b1ccff93936e/ad44</w:t>
        </w:r>
      </w:hyperlink>
      <w:r>
        <w:t xml:space="preserve"> </w:t>
      </w:r>
    </w:p>
    <w:p w14:paraId="1D873CC1" w14:textId="77777777" w:rsidR="005503D4" w:rsidRDefault="005503D4">
      <w:pPr>
        <w:pStyle w:val="PargrafodaLista"/>
        <w:ind w:left="0"/>
        <w:jc w:val="both"/>
      </w:pPr>
    </w:p>
    <w:p w14:paraId="68327B79" w14:textId="77777777" w:rsidR="005503D4" w:rsidRDefault="00BC2DB5">
      <w:pPr>
        <w:pStyle w:val="PargrafodaLista"/>
        <w:ind w:left="0"/>
        <w:jc w:val="both"/>
        <w:rPr>
          <w:b/>
          <w:bCs/>
        </w:rPr>
      </w:pPr>
      <w:r>
        <w:rPr>
          <w:b/>
          <w:bCs/>
        </w:rPr>
        <w:t>Melhoria no protótipo</w:t>
      </w:r>
    </w:p>
    <w:p w14:paraId="73B7B61B" w14:textId="49C59745" w:rsidR="005503D4" w:rsidRDefault="00BC2DB5">
      <w:pPr>
        <w:pStyle w:val="PargrafodaLista"/>
        <w:ind w:left="0" w:firstLine="360"/>
        <w:jc w:val="both"/>
      </w:pPr>
      <w:del w:id="178" w:author="ALLAN TRINDADE" w:date="2022-05-23T11:37:00Z">
        <w:r w:rsidDel="005B2732">
          <w:delText xml:space="preserve">O resultado das respostas </w:delText>
        </w:r>
        <w:r w:rsidDel="005B2732">
          <w:delText>juntamente com os mapas mostram</w:delText>
        </w:r>
      </w:del>
      <w:ins w:id="179" w:author="ALLAN TRINDADE" w:date="2022-05-23T11:37:00Z">
        <w:r w:rsidR="005B2732">
          <w:t>O resultado das respostas juntamente com os mapas mostra</w:t>
        </w:r>
      </w:ins>
      <w:r>
        <w:t xml:space="preserve"> que se não </w:t>
      </w:r>
      <w:del w:id="180" w:author="ALLAN TRINDADE" w:date="2022-05-23T11:40:00Z">
        <w:r w:rsidDel="00F8038D">
          <w:delText>houvessem</w:delText>
        </w:r>
      </w:del>
      <w:ins w:id="181" w:author="ALLAN TRINDADE" w:date="2022-05-23T11:40:00Z">
        <w:r w:rsidR="00F8038D">
          <w:t>houvesse</w:t>
        </w:r>
      </w:ins>
      <w:r>
        <w:t xml:space="preserve"> legendas, os usuários teriam mais dificuldade de associar somente os ícones com os assuntos.</w:t>
      </w:r>
    </w:p>
    <w:p w14:paraId="69D23240" w14:textId="40D40FB9" w:rsidR="005503D4" w:rsidRDefault="00BC2DB5">
      <w:pPr>
        <w:ind w:firstLine="360"/>
        <w:jc w:val="both"/>
      </w:pPr>
      <w:r>
        <w:lastRenderedPageBreak/>
        <w:t xml:space="preserve">No momento não observamos que seria </w:t>
      </w:r>
      <w:del w:id="182" w:author="ALLAN TRINDADE" w:date="2022-05-23T11:38:00Z">
        <w:r w:rsidDel="005B2732">
          <w:delText>necessário uma melhoria</w:delText>
        </w:r>
      </w:del>
      <w:ins w:id="183" w:author="ALLAN TRINDADE" w:date="2022-05-23T11:38:00Z">
        <w:r w:rsidR="005B2732">
          <w:t>necessária uma melhoria</w:t>
        </w:r>
      </w:ins>
      <w:r>
        <w:t xml:space="preserve"> na apresentação do protótipo, pois o campo de pesq</w:t>
      </w:r>
      <w:r>
        <w:t>uisa também atende ao que foi proposto, que é acessar pontos turísticos.</w:t>
      </w:r>
    </w:p>
    <w:p w14:paraId="3FDEB89C" w14:textId="77777777" w:rsidR="005503D4" w:rsidRDefault="005503D4">
      <w:pPr>
        <w:pStyle w:val="PargrafodaLista"/>
        <w:jc w:val="both"/>
      </w:pPr>
    </w:p>
    <w:p w14:paraId="5E5D2012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>Aceitar opções dos ‘Destaques’</w:t>
      </w:r>
    </w:p>
    <w:p w14:paraId="35A445DB" w14:textId="77777777" w:rsidR="005503D4" w:rsidRDefault="00BC2DB5">
      <w:pPr>
        <w:ind w:firstLine="708"/>
        <w:jc w:val="both"/>
      </w:pPr>
      <w:r>
        <w:t>Para este teste, a proposta foi de o usuário analisar a tela e responder a uma pergunta.</w:t>
      </w:r>
    </w:p>
    <w:p w14:paraId="7A18AAF0" w14:textId="77777777" w:rsidR="005503D4" w:rsidRDefault="00BC2DB5">
      <w:pPr>
        <w:ind w:firstLine="708"/>
        <w:jc w:val="both"/>
      </w:pPr>
      <w:r>
        <w:t>A tela pertinente ao teste foi a Tela Inicial, a primeira tela</w:t>
      </w:r>
      <w:r>
        <w:t xml:space="preserve"> que aparece para o usuário quando o app é acessado. Apresentado na Figura 21.</w:t>
      </w:r>
    </w:p>
    <w:p w14:paraId="1F62A4DD" w14:textId="77777777" w:rsidR="005503D4" w:rsidRDefault="005503D4">
      <w:pPr>
        <w:ind w:firstLine="708"/>
      </w:pPr>
    </w:p>
    <w:p w14:paraId="265B6683" w14:textId="77777777" w:rsidR="005503D4" w:rsidRDefault="00BC2DB5">
      <w:pPr>
        <w:pStyle w:val="PargrafodaLista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143403AB" wp14:editId="2A7D6D25">
            <wp:extent cx="1980565" cy="4912995"/>
            <wp:effectExtent l="0" t="0" r="0" b="0"/>
            <wp:docPr id="45" name="Picture 33" descr="A screenshot of a build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3" descr="A screenshot of a building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7A39" w14:textId="77777777" w:rsidR="005503D4" w:rsidRDefault="00BC2DB5">
      <w:pPr>
        <w:jc w:val="center"/>
      </w:pPr>
      <w:r>
        <w:t xml:space="preserve"> </w:t>
      </w:r>
      <w:r>
        <w:rPr>
          <w:i/>
          <w:iCs/>
        </w:rPr>
        <w:t>Figura 21 – Tela inicial para o teste de usabilidade</w:t>
      </w:r>
    </w:p>
    <w:p w14:paraId="77F58CE2" w14:textId="77777777" w:rsidR="005503D4" w:rsidRDefault="005503D4">
      <w:pPr>
        <w:pStyle w:val="PargrafodaLista"/>
        <w:jc w:val="center"/>
      </w:pPr>
    </w:p>
    <w:p w14:paraId="222AB270" w14:textId="77777777" w:rsidR="005503D4" w:rsidRDefault="005503D4">
      <w:pPr>
        <w:pStyle w:val="PargrafodaLista"/>
        <w:jc w:val="center"/>
      </w:pPr>
    </w:p>
    <w:p w14:paraId="5B0C41BC" w14:textId="34FD95CF" w:rsidR="005503D4" w:rsidRDefault="00BC2DB5">
      <w:pPr>
        <w:ind w:firstLine="708"/>
        <w:jc w:val="both"/>
      </w:pPr>
      <w:r>
        <w:t xml:space="preserve">O tipo de teste aplicado foi o de visualização e responder </w:t>
      </w:r>
      <w:del w:id="184" w:author="ALLAN TRINDADE" w:date="2022-05-23T11:38:00Z">
        <w:r w:rsidDel="005B2732">
          <w:delText>a</w:delText>
        </w:r>
      </w:del>
      <w:ins w:id="185" w:author="ALLAN TRINDADE" w:date="2022-05-23T11:38:00Z">
        <w:r w:rsidR="005B2732">
          <w:t>à</w:t>
        </w:r>
      </w:ins>
      <w:r>
        <w:t xml:space="preserve"> pergunta ‘Caso não tenha decidido seu destino, você acei</w:t>
      </w:r>
      <w:r>
        <w:t>taria as dicas de algum card nos "Destaques" e acessaria para saber mais sobre o local?’.</w:t>
      </w:r>
    </w:p>
    <w:p w14:paraId="0042BB58" w14:textId="77777777" w:rsidR="005503D4" w:rsidRDefault="00BC2DB5">
      <w:pPr>
        <w:ind w:firstLine="708"/>
        <w:jc w:val="both"/>
      </w:pPr>
      <w:r>
        <w:t>Através das respostas dos 40 participantes, no período de 13/09/2021 até 11/10/2021, resultou no gráfico 3.</w:t>
      </w:r>
    </w:p>
    <w:p w14:paraId="1B19BD9E" w14:textId="77777777" w:rsidR="005503D4" w:rsidRDefault="005503D4">
      <w:pPr>
        <w:jc w:val="center"/>
      </w:pPr>
    </w:p>
    <w:p w14:paraId="458C150A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28D0FCDC" wp14:editId="74814448">
            <wp:extent cx="4572000" cy="2743200"/>
            <wp:effectExtent l="0" t="0" r="0" b="0"/>
            <wp:docPr id="46" name="Gráfico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14:paraId="2A10032A" w14:textId="77777777" w:rsidR="005503D4" w:rsidRDefault="00BC2DB5">
      <w:pPr>
        <w:jc w:val="center"/>
      </w:pPr>
      <w:r>
        <w:rPr>
          <w:i/>
          <w:iCs/>
        </w:rPr>
        <w:t xml:space="preserve">Gráfico 3 – Respostas obtidas para a pergunta </w:t>
      </w:r>
      <w:r>
        <w:rPr>
          <w:i/>
          <w:iCs/>
        </w:rPr>
        <w:t>‘Caso não tenha decidido seu destino, você aceitaria as dicas de algum card nos "Destaques" e acessaria para saber mais sobre o local?’</w:t>
      </w:r>
    </w:p>
    <w:p w14:paraId="435636A1" w14:textId="77777777" w:rsidR="005503D4" w:rsidRDefault="005503D4"/>
    <w:p w14:paraId="5D7A8631" w14:textId="77777777" w:rsidR="005503D4" w:rsidRDefault="00BC2DB5">
      <w:pPr>
        <w:ind w:firstLine="709"/>
        <w:jc w:val="both"/>
      </w:pPr>
      <w:r>
        <w:t>Foi observado que 95% dos participantes responderam que Sim, para a pergunta. E 5% forneceram outro tipo de respostas q</w:t>
      </w:r>
      <w:r>
        <w:t>ue não se enquadraram em nenhuma das categorias.</w:t>
      </w:r>
    </w:p>
    <w:p w14:paraId="407AFF7C" w14:textId="77777777" w:rsidR="005503D4" w:rsidRDefault="005503D4">
      <w:pPr>
        <w:ind w:left="1701"/>
        <w:jc w:val="both"/>
      </w:pPr>
    </w:p>
    <w:p w14:paraId="49A81149" w14:textId="77777777" w:rsidR="005503D4" w:rsidRDefault="00BC2DB5">
      <w:pPr>
        <w:pStyle w:val="PargrafodaLista"/>
        <w:ind w:left="0" w:firstLine="708"/>
        <w:jc w:val="both"/>
      </w:pPr>
      <w:r>
        <w:t>Através das respostas percebemos que caso os usuários não tenham ideia de onde ir, aceitariam as opções mostradas nos destaques.</w:t>
      </w:r>
    </w:p>
    <w:p w14:paraId="4FAC042C" w14:textId="77777777" w:rsidR="005503D4" w:rsidRDefault="005503D4">
      <w:pPr>
        <w:jc w:val="both"/>
      </w:pPr>
    </w:p>
    <w:p w14:paraId="1528DFFB" w14:textId="77777777" w:rsidR="005503D4" w:rsidRDefault="00BC2DB5">
      <w:pPr>
        <w:pStyle w:val="PargrafodaLista"/>
        <w:ind w:left="0" w:firstLine="708"/>
        <w:jc w:val="both"/>
      </w:pPr>
      <w:r>
        <w:t xml:space="preserve">O teste está disponível no link: </w:t>
      </w:r>
      <w:hyperlink r:id="rId63">
        <w:r>
          <w:rPr>
            <w:rStyle w:val="LinkdaInternet"/>
          </w:rPr>
          <w:t>https://app.usabilityhub.com/do/599399986921/f5c0</w:t>
        </w:r>
      </w:hyperlink>
      <w:r>
        <w:t xml:space="preserve"> </w:t>
      </w:r>
    </w:p>
    <w:p w14:paraId="5C256B69" w14:textId="77777777" w:rsidR="005503D4" w:rsidRDefault="005503D4">
      <w:pPr>
        <w:pStyle w:val="PargrafodaLista"/>
        <w:ind w:left="0" w:firstLine="708"/>
        <w:jc w:val="both"/>
      </w:pPr>
    </w:p>
    <w:p w14:paraId="22968312" w14:textId="77777777" w:rsidR="005503D4" w:rsidRDefault="00BC2DB5">
      <w:pPr>
        <w:pStyle w:val="PargrafodaLista"/>
        <w:ind w:left="0"/>
        <w:jc w:val="both"/>
        <w:rPr>
          <w:b/>
          <w:bCs/>
        </w:rPr>
      </w:pPr>
      <w:r>
        <w:rPr>
          <w:b/>
          <w:bCs/>
        </w:rPr>
        <w:t>Melhoria no protótipo</w:t>
      </w:r>
    </w:p>
    <w:p w14:paraId="032F20E9" w14:textId="77777777" w:rsidR="005503D4" w:rsidRDefault="00BC2DB5">
      <w:pPr>
        <w:pStyle w:val="PargrafodaLista"/>
        <w:ind w:left="0"/>
        <w:jc w:val="both"/>
      </w:pPr>
      <w:r>
        <w:t>Este teste não sugere melhoria nos destaques.</w:t>
      </w:r>
    </w:p>
    <w:p w14:paraId="420E362E" w14:textId="77777777" w:rsidR="005503D4" w:rsidRDefault="005503D4">
      <w:pPr>
        <w:pStyle w:val="PargrafodaLista"/>
        <w:jc w:val="both"/>
      </w:pPr>
    </w:p>
    <w:p w14:paraId="36414AA5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>Preenchimento da Tela de Cadastro</w:t>
      </w:r>
    </w:p>
    <w:p w14:paraId="01D974CF" w14:textId="77777777" w:rsidR="005503D4" w:rsidRDefault="00BC2DB5">
      <w:pPr>
        <w:ind w:firstLine="708"/>
        <w:jc w:val="both"/>
      </w:pPr>
      <w:r>
        <w:t>Para este teste, a proposta foi de</w:t>
      </w:r>
      <w:r>
        <w:t xml:space="preserve"> o usuário analisar a tela e responder a uma pergunta.</w:t>
      </w:r>
    </w:p>
    <w:p w14:paraId="0E62ED03" w14:textId="77777777" w:rsidR="005503D4" w:rsidRDefault="00BC2DB5">
      <w:pPr>
        <w:ind w:firstLine="708"/>
        <w:jc w:val="both"/>
      </w:pPr>
      <w:r>
        <w:t>A tela pertinente ao teste foi a Tela de Cadastro, mostrado na Figura 22.</w:t>
      </w:r>
    </w:p>
    <w:p w14:paraId="042B4E55" w14:textId="77777777" w:rsidR="005503D4" w:rsidRDefault="005503D4">
      <w:pPr>
        <w:ind w:firstLine="708"/>
        <w:jc w:val="both"/>
      </w:pPr>
    </w:p>
    <w:p w14:paraId="0C68CCE0" w14:textId="77777777" w:rsidR="005503D4" w:rsidRDefault="00BC2DB5">
      <w:pPr>
        <w:pStyle w:val="PargrafodaLista"/>
        <w:jc w:val="both"/>
      </w:pPr>
      <w:r>
        <w:t xml:space="preserve"> </w:t>
      </w:r>
    </w:p>
    <w:p w14:paraId="2B88777B" w14:textId="77777777" w:rsidR="005503D4" w:rsidRDefault="00BC2DB5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1E257F7C" wp14:editId="1F987F4E">
            <wp:extent cx="2396490" cy="4723130"/>
            <wp:effectExtent l="0" t="0" r="0" b="0"/>
            <wp:docPr id="47" name="Picture 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8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b="6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75D0" w14:textId="77777777" w:rsidR="005503D4" w:rsidRDefault="00BC2DB5">
      <w:pPr>
        <w:jc w:val="center"/>
      </w:pPr>
      <w:r>
        <w:t xml:space="preserve"> </w:t>
      </w:r>
      <w:r>
        <w:rPr>
          <w:i/>
          <w:iCs/>
        </w:rPr>
        <w:t>Figura 22 – Tela de preenchimento para o cadastro</w:t>
      </w:r>
    </w:p>
    <w:p w14:paraId="4F207504" w14:textId="77777777" w:rsidR="005503D4" w:rsidRDefault="005503D4">
      <w:pPr>
        <w:pStyle w:val="PargrafodaLista"/>
        <w:jc w:val="center"/>
      </w:pPr>
    </w:p>
    <w:p w14:paraId="2B360D18" w14:textId="77777777" w:rsidR="005503D4" w:rsidRDefault="00BC2DB5">
      <w:pPr>
        <w:ind w:firstLine="708"/>
        <w:jc w:val="both"/>
      </w:pPr>
      <w:r>
        <w:t>O tipo de teste aplicado foi o de visualização e responder a duas perg</w:t>
      </w:r>
      <w:r>
        <w:t>untas. A primeira foi ‘Está claro o que é pedido para preencher no formulário?’.</w:t>
      </w:r>
    </w:p>
    <w:p w14:paraId="53A1281C" w14:textId="77777777" w:rsidR="005503D4" w:rsidRDefault="00BC2DB5">
      <w:pPr>
        <w:ind w:firstLine="708"/>
        <w:jc w:val="both"/>
      </w:pPr>
      <w:r>
        <w:t>Através das respostas dos 38 participantes, no período de 13/09/2021 até 11/10/2021, obtivemos o gráfico 4.</w:t>
      </w:r>
    </w:p>
    <w:p w14:paraId="688CA491" w14:textId="77777777" w:rsidR="005503D4" w:rsidRDefault="005503D4"/>
    <w:p w14:paraId="76924C2D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3858A336" wp14:editId="3B7A1A38">
            <wp:extent cx="4572000" cy="2743200"/>
            <wp:effectExtent l="0" t="0" r="0" b="0"/>
            <wp:docPr id="48" name="Gráfico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65816410" w14:textId="77777777" w:rsidR="005503D4" w:rsidRDefault="00BC2DB5">
      <w:pPr>
        <w:jc w:val="center"/>
      </w:pPr>
      <w:r>
        <w:rPr>
          <w:i/>
          <w:iCs/>
        </w:rPr>
        <w:t xml:space="preserve">Gráfico 4 – Respostas obtidas para a pergunta ‘Está claro o que </w:t>
      </w:r>
      <w:r>
        <w:rPr>
          <w:i/>
          <w:iCs/>
        </w:rPr>
        <w:t>é pedido para preencher no formulário?’</w:t>
      </w:r>
    </w:p>
    <w:p w14:paraId="2FE8B49F" w14:textId="77777777" w:rsidR="005503D4" w:rsidRDefault="005503D4">
      <w:pPr>
        <w:jc w:val="center"/>
      </w:pPr>
    </w:p>
    <w:p w14:paraId="0D660671" w14:textId="77777777" w:rsidR="005503D4" w:rsidRDefault="005503D4">
      <w:pPr>
        <w:pStyle w:val="PargrafodaLista"/>
        <w:jc w:val="both"/>
      </w:pPr>
    </w:p>
    <w:p w14:paraId="1E11C5E4" w14:textId="77777777" w:rsidR="005503D4" w:rsidRDefault="00BC2DB5">
      <w:pPr>
        <w:pStyle w:val="PargrafodaLista"/>
        <w:jc w:val="both"/>
      </w:pPr>
      <w:r>
        <w:lastRenderedPageBreak/>
        <w:t xml:space="preserve">O teste está disponível no link: </w:t>
      </w:r>
      <w:hyperlink r:id="rId66">
        <w:r>
          <w:rPr>
            <w:rStyle w:val="LinkdaInternet"/>
          </w:rPr>
          <w:t>https://app.usabilityhub.com/do/fd1fde8d3deb/6005</w:t>
        </w:r>
      </w:hyperlink>
    </w:p>
    <w:p w14:paraId="2AE16F15" w14:textId="77777777" w:rsidR="005503D4" w:rsidRDefault="005503D4">
      <w:pPr>
        <w:pStyle w:val="PargrafodaLista"/>
      </w:pPr>
    </w:p>
    <w:p w14:paraId="256F3566" w14:textId="77777777" w:rsidR="005503D4" w:rsidRDefault="00BC2DB5">
      <w:pPr>
        <w:jc w:val="both"/>
        <w:rPr>
          <w:b/>
          <w:bCs/>
        </w:rPr>
      </w:pPr>
      <w:r>
        <w:rPr>
          <w:b/>
          <w:bCs/>
        </w:rPr>
        <w:t>Melhoria no protótipo</w:t>
      </w:r>
    </w:p>
    <w:p w14:paraId="36604972" w14:textId="77777777" w:rsidR="005503D4" w:rsidRDefault="00BC2DB5">
      <w:pPr>
        <w:ind w:firstLine="708"/>
        <w:jc w:val="both"/>
      </w:pPr>
      <w:r>
        <w:t xml:space="preserve">Como melhoria para o projeto, </w:t>
      </w:r>
      <w:r>
        <w:t>nesta tela, o botão cadastrar ficará desabilitado até que o usuário preencha todos os campos e clique no check button, visto que, dos entrevistados, quase todos tentariam prosseguir sem ler os Termos de Uso e Política de Privacidade. A Figura 23 aponta a m</w:t>
      </w:r>
      <w:r>
        <w:t>elhoria indicada.</w:t>
      </w:r>
    </w:p>
    <w:p w14:paraId="26EE6784" w14:textId="77777777" w:rsidR="005503D4" w:rsidRDefault="005503D4">
      <w:pPr>
        <w:pStyle w:val="PargrafodaLista"/>
      </w:pPr>
    </w:p>
    <w:p w14:paraId="23060946" w14:textId="77777777" w:rsidR="005503D4" w:rsidRDefault="005503D4">
      <w:pPr>
        <w:pStyle w:val="PargrafodaLista"/>
        <w:jc w:val="center"/>
      </w:pPr>
    </w:p>
    <w:p w14:paraId="399E7F7F" w14:textId="77777777" w:rsidR="005503D4" w:rsidRDefault="00BC2DB5">
      <w:pPr>
        <w:pStyle w:val="PargrafodaLista"/>
        <w:jc w:val="center"/>
      </w:pPr>
      <w:r>
        <w:rPr>
          <w:noProof/>
        </w:rPr>
        <w:drawing>
          <wp:inline distT="0" distB="0" distL="0" distR="0" wp14:anchorId="564CBABF" wp14:editId="58A51A83">
            <wp:extent cx="2886710" cy="5669280"/>
            <wp:effectExtent l="0" t="0" r="0" b="0"/>
            <wp:docPr id="49" name="Picture 16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65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b="7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0667" w14:textId="77777777" w:rsidR="005503D4" w:rsidRDefault="00BC2DB5">
      <w:pPr>
        <w:jc w:val="center"/>
      </w:pPr>
      <w:r>
        <w:rPr>
          <w:i/>
          <w:iCs/>
        </w:rPr>
        <w:t>Figura 23 – Tela de cadastro com melhoria sugerida</w:t>
      </w:r>
    </w:p>
    <w:p w14:paraId="33985A09" w14:textId="77777777" w:rsidR="005503D4" w:rsidRDefault="005503D4">
      <w:pPr>
        <w:pStyle w:val="PargrafodaLista"/>
        <w:jc w:val="center"/>
      </w:pPr>
    </w:p>
    <w:p w14:paraId="76C2E315" w14:textId="77777777" w:rsidR="005503D4" w:rsidRDefault="005503D4">
      <w:pPr>
        <w:pStyle w:val="PargrafodaLista"/>
        <w:jc w:val="center"/>
      </w:pPr>
    </w:p>
    <w:p w14:paraId="2D8E9856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>Teste Área do Usuário - Deletar/Sair da conta</w:t>
      </w:r>
    </w:p>
    <w:p w14:paraId="5276F0E2" w14:textId="77777777" w:rsidR="005503D4" w:rsidRDefault="00BC2DB5">
      <w:pPr>
        <w:ind w:firstLine="708"/>
        <w:jc w:val="both"/>
      </w:pPr>
      <w:r>
        <w:t>Para este teste, a proposta foi identificar se o usuário conseguiria acessar a ‘Área do Usuário’ através da tela inicial, após efetuado</w:t>
      </w:r>
      <w:r>
        <w:t xml:space="preserve"> o Login, mostrado na Figura 24.</w:t>
      </w:r>
    </w:p>
    <w:p w14:paraId="3803FF8B" w14:textId="77777777" w:rsidR="005503D4" w:rsidRDefault="005503D4">
      <w:pPr>
        <w:ind w:firstLine="708"/>
      </w:pPr>
    </w:p>
    <w:p w14:paraId="0C6F517D" w14:textId="77777777" w:rsidR="005503D4" w:rsidRDefault="005503D4">
      <w:pPr>
        <w:ind w:firstLine="708"/>
        <w:jc w:val="center"/>
      </w:pPr>
    </w:p>
    <w:p w14:paraId="2595E1A8" w14:textId="77777777" w:rsidR="005503D4" w:rsidRDefault="005503D4">
      <w:pPr>
        <w:ind w:firstLine="708"/>
        <w:jc w:val="center"/>
      </w:pPr>
    </w:p>
    <w:p w14:paraId="01FEBB2F" w14:textId="77777777" w:rsidR="005503D4" w:rsidRDefault="005503D4">
      <w:pPr>
        <w:ind w:firstLine="708"/>
        <w:jc w:val="center"/>
      </w:pPr>
    </w:p>
    <w:p w14:paraId="245FA2B0" w14:textId="77777777" w:rsidR="005503D4" w:rsidRDefault="005503D4">
      <w:pPr>
        <w:ind w:firstLine="708"/>
        <w:jc w:val="center"/>
      </w:pPr>
    </w:p>
    <w:p w14:paraId="03F0FEA7" w14:textId="77777777" w:rsidR="005503D4" w:rsidRDefault="005503D4">
      <w:pPr>
        <w:ind w:firstLine="708"/>
        <w:jc w:val="center"/>
      </w:pPr>
    </w:p>
    <w:p w14:paraId="4F660670" w14:textId="77777777" w:rsidR="005503D4" w:rsidRDefault="005503D4">
      <w:pPr>
        <w:ind w:firstLine="708"/>
        <w:jc w:val="center"/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02D1755C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11D241" w14:textId="77777777" w:rsidR="005503D4" w:rsidRDefault="00BC2D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F6E75C" wp14:editId="2B16911C">
                  <wp:extent cx="2386330" cy="5709920"/>
                  <wp:effectExtent l="0" t="0" r="0" b="0"/>
                  <wp:docPr id="50" name="Picture 82" descr="A screenshot of a building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82" descr="A screenshot of a building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b="35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330" cy="570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BBB9BD" w14:textId="77777777" w:rsidR="005503D4" w:rsidRDefault="00BC2D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C9AD1A" wp14:editId="23026E54">
                  <wp:extent cx="2321560" cy="5732145"/>
                  <wp:effectExtent l="0" t="0" r="0" b="0"/>
                  <wp:docPr id="51" name="Picture 83" descr="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83" descr="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 b="42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1560" cy="573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32197725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88FFAE7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24 – Tela inicial para o teste de usabilidade</w:t>
            </w:r>
          </w:p>
          <w:p w14:paraId="06993768" w14:textId="77777777" w:rsidR="005503D4" w:rsidRDefault="005503D4">
            <w:pPr>
              <w:jc w:val="center"/>
            </w:pP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EEF3FD6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25 – Mapa de calor indicando o local mais clicado</w:t>
            </w:r>
          </w:p>
          <w:p w14:paraId="7B70D146" w14:textId="77777777" w:rsidR="005503D4" w:rsidRDefault="005503D4">
            <w:pPr>
              <w:jc w:val="center"/>
            </w:pPr>
          </w:p>
        </w:tc>
      </w:tr>
    </w:tbl>
    <w:p w14:paraId="15FCA514" w14:textId="77777777" w:rsidR="005503D4" w:rsidRDefault="005503D4">
      <w:pPr>
        <w:ind w:firstLine="708"/>
        <w:jc w:val="center"/>
      </w:pPr>
    </w:p>
    <w:p w14:paraId="1855B38E" w14:textId="77777777" w:rsidR="005503D4" w:rsidRDefault="005503D4">
      <w:pPr>
        <w:ind w:firstLine="708"/>
        <w:jc w:val="center"/>
      </w:pPr>
    </w:p>
    <w:p w14:paraId="2AD60669" w14:textId="77777777" w:rsidR="005503D4" w:rsidRDefault="005503D4">
      <w:pPr>
        <w:ind w:firstLine="708"/>
        <w:jc w:val="center"/>
      </w:pPr>
    </w:p>
    <w:p w14:paraId="6FC0A9FB" w14:textId="77777777" w:rsidR="005503D4" w:rsidRDefault="00BC2DB5">
      <w:pPr>
        <w:ind w:firstLine="708"/>
        <w:jc w:val="both"/>
      </w:pPr>
      <w:r>
        <w:t>O tipo de teste aplicado foi o de primeiro clique, e os seguintes mapas de calor (Figura 25) e</w:t>
      </w:r>
      <w:r>
        <w:t xml:space="preserve"> cliques (Figura26) foram obtidos:</w:t>
      </w:r>
    </w:p>
    <w:p w14:paraId="4D45F918" w14:textId="77777777" w:rsidR="005503D4" w:rsidRDefault="005503D4">
      <w:pPr>
        <w:ind w:firstLine="708"/>
      </w:pPr>
    </w:p>
    <w:p w14:paraId="1071F1C0" w14:textId="77777777" w:rsidR="005503D4" w:rsidRDefault="005503D4">
      <w:pPr>
        <w:ind w:firstLine="708"/>
      </w:pPr>
    </w:p>
    <w:p w14:paraId="7E541907" w14:textId="77777777" w:rsidR="005503D4" w:rsidRDefault="005503D4">
      <w:pPr>
        <w:ind w:firstLine="708"/>
        <w:jc w:val="center"/>
      </w:pPr>
    </w:p>
    <w:p w14:paraId="7B513047" w14:textId="77777777" w:rsidR="005503D4" w:rsidRDefault="005503D4">
      <w:pPr>
        <w:ind w:firstLine="708"/>
        <w:jc w:val="center"/>
      </w:pPr>
    </w:p>
    <w:p w14:paraId="74B6150B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2F4F429D" wp14:editId="0EBB606C">
            <wp:extent cx="2329815" cy="5745480"/>
            <wp:effectExtent l="0" t="0" r="0" b="0"/>
            <wp:docPr id="52" name="Picture 84" descr="Imagem capturada de 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84" descr="Imagem capturada de tela de celular com publicação numa rede socia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b="4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2D94" w14:textId="77777777" w:rsidR="005503D4" w:rsidRDefault="00BC2DB5">
      <w:pPr>
        <w:jc w:val="center"/>
      </w:pPr>
      <w:r>
        <w:rPr>
          <w:i/>
          <w:iCs/>
        </w:rPr>
        <w:t>Figura 26 – Mapa de cliques indicando o local mais clicado</w:t>
      </w:r>
    </w:p>
    <w:p w14:paraId="53AB2D81" w14:textId="77777777" w:rsidR="005503D4" w:rsidRDefault="005503D4">
      <w:pPr>
        <w:jc w:val="both"/>
      </w:pPr>
    </w:p>
    <w:p w14:paraId="68FD842E" w14:textId="77777777" w:rsidR="005503D4" w:rsidRDefault="00BC2DB5">
      <w:pPr>
        <w:ind w:firstLine="708"/>
        <w:jc w:val="both"/>
      </w:pPr>
      <w:r>
        <w:t>Pelos mapas, a maioria dos participantes conseguiram identificar onde seria a ‘Área do Usuário’.</w:t>
      </w:r>
    </w:p>
    <w:p w14:paraId="60C4BC24" w14:textId="77777777" w:rsidR="005503D4" w:rsidRDefault="005503D4">
      <w:pPr>
        <w:jc w:val="both"/>
      </w:pPr>
    </w:p>
    <w:p w14:paraId="76728C56" w14:textId="77777777" w:rsidR="005503D4" w:rsidRDefault="00BC2DB5">
      <w:pPr>
        <w:ind w:firstLine="708"/>
        <w:jc w:val="both"/>
      </w:pPr>
      <w:r>
        <w:t xml:space="preserve">E para o segundo teste de clique, foi </w:t>
      </w:r>
      <w:r>
        <w:t>perguntado ‘Estando na 'Área do Usuário', qual dos itens do menu você acessaria para deletar ou sair da conta?’. E os mapas obtidos estão apresentados nas Figuras 27 e 28.</w:t>
      </w:r>
    </w:p>
    <w:p w14:paraId="237EC896" w14:textId="77777777" w:rsidR="005503D4" w:rsidRDefault="005503D4"/>
    <w:p w14:paraId="51E1FA62" w14:textId="77777777" w:rsidR="005503D4" w:rsidRDefault="005503D4">
      <w:pPr>
        <w:jc w:val="center"/>
      </w:pPr>
    </w:p>
    <w:p w14:paraId="654F5DE9" w14:textId="77777777" w:rsidR="005503D4" w:rsidRDefault="005503D4">
      <w:pPr>
        <w:jc w:val="center"/>
      </w:pPr>
    </w:p>
    <w:p w14:paraId="30D2AB75" w14:textId="77777777" w:rsidR="005503D4" w:rsidRDefault="005503D4">
      <w:pPr>
        <w:jc w:val="center"/>
      </w:pPr>
    </w:p>
    <w:p w14:paraId="1D086BFE" w14:textId="77777777" w:rsidR="005503D4" w:rsidRDefault="005503D4">
      <w:pPr>
        <w:jc w:val="center"/>
      </w:pPr>
    </w:p>
    <w:p w14:paraId="6723A37F" w14:textId="77777777" w:rsidR="005503D4" w:rsidRDefault="005503D4">
      <w:pPr>
        <w:jc w:val="center"/>
      </w:pPr>
    </w:p>
    <w:p w14:paraId="5D443021" w14:textId="77777777" w:rsidR="005503D4" w:rsidRDefault="005503D4">
      <w:pPr>
        <w:jc w:val="center"/>
      </w:pPr>
    </w:p>
    <w:p w14:paraId="1BF73888" w14:textId="77777777" w:rsidR="005503D4" w:rsidRDefault="005503D4">
      <w:pPr>
        <w:jc w:val="center"/>
      </w:pPr>
    </w:p>
    <w:p w14:paraId="76408B60" w14:textId="77777777" w:rsidR="005503D4" w:rsidRDefault="005503D4">
      <w:pPr>
        <w:jc w:val="center"/>
      </w:pPr>
    </w:p>
    <w:p w14:paraId="252FD724" w14:textId="77777777" w:rsidR="005503D4" w:rsidRDefault="005503D4">
      <w:pPr>
        <w:jc w:val="center"/>
      </w:pPr>
    </w:p>
    <w:p w14:paraId="375D3DE5" w14:textId="77777777" w:rsidR="005503D4" w:rsidRDefault="005503D4">
      <w:pPr>
        <w:jc w:val="center"/>
      </w:pPr>
    </w:p>
    <w:p w14:paraId="0F1C4E6A" w14:textId="77777777" w:rsidR="005503D4" w:rsidRDefault="005503D4">
      <w:pPr>
        <w:jc w:val="center"/>
      </w:pPr>
    </w:p>
    <w:p w14:paraId="4BF8F247" w14:textId="77777777" w:rsidR="005503D4" w:rsidRDefault="005503D4">
      <w:pPr>
        <w:jc w:val="center"/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3025088E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873695B" w14:textId="77777777" w:rsidR="005503D4" w:rsidRDefault="00BC2DB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56ECB7A" wp14:editId="4680E2A8">
                  <wp:extent cx="2501265" cy="4405630"/>
                  <wp:effectExtent l="0" t="0" r="0" b="0"/>
                  <wp:docPr id="53" name="Picture 85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85" descr="Interface gráfica do usuário, Text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 b="202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1265" cy="440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E9DA08C" w14:textId="77777777" w:rsidR="005503D4" w:rsidRDefault="00BC2D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8430FB" wp14:editId="3F57E0E1">
                  <wp:extent cx="2581275" cy="4409440"/>
                  <wp:effectExtent l="0" t="0" r="0" b="0"/>
                  <wp:docPr id="54" name="Picture 87" descr="Interface gráfica do usuário, Texto, Aplicativo, chat ou mensagem de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87" descr="Interface gráfica do usuário, Texto, Aplicativo, chat ou mensagem de text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 b="226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440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6C357DB6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C6066E" w14:textId="77777777" w:rsidR="005503D4" w:rsidRDefault="005503D4">
            <w:pPr>
              <w:jc w:val="center"/>
            </w:pPr>
          </w:p>
          <w:p w14:paraId="22F17172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27 – Mapa de calor indicando o local mais clicado</w:t>
            </w:r>
          </w:p>
          <w:p w14:paraId="2399E0D5" w14:textId="77777777" w:rsidR="005503D4" w:rsidRDefault="005503D4">
            <w:pPr>
              <w:jc w:val="center"/>
            </w:pP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530A9E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49CB34ED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28 – Mapa de cliques indicando o local mais clicado</w:t>
            </w:r>
          </w:p>
          <w:p w14:paraId="13BA46A9" w14:textId="77777777" w:rsidR="005503D4" w:rsidRDefault="005503D4">
            <w:pPr>
              <w:jc w:val="center"/>
            </w:pPr>
          </w:p>
        </w:tc>
      </w:tr>
    </w:tbl>
    <w:p w14:paraId="5B24916C" w14:textId="77777777" w:rsidR="005503D4" w:rsidRDefault="005503D4">
      <w:pPr>
        <w:jc w:val="center"/>
      </w:pPr>
    </w:p>
    <w:p w14:paraId="24EBC210" w14:textId="77777777" w:rsidR="005503D4" w:rsidRDefault="005503D4">
      <w:pPr>
        <w:jc w:val="center"/>
      </w:pPr>
    </w:p>
    <w:p w14:paraId="0380B3E3" w14:textId="77777777" w:rsidR="005503D4" w:rsidRDefault="00BC2DB5">
      <w:pPr>
        <w:ind w:firstLine="708"/>
        <w:jc w:val="both"/>
      </w:pPr>
      <w:r>
        <w:t>Os mapas mostram que a maioria das pessoas identificaram que o local onde estaria deletar ou sair da conta estaria em ‘Configurações.</w:t>
      </w:r>
    </w:p>
    <w:p w14:paraId="7B81B74B" w14:textId="77777777" w:rsidR="005503D4" w:rsidRDefault="005503D4">
      <w:pPr>
        <w:jc w:val="both"/>
      </w:pPr>
    </w:p>
    <w:p w14:paraId="3A61C26A" w14:textId="77777777" w:rsidR="005503D4" w:rsidRDefault="00BC2DB5">
      <w:pPr>
        <w:ind w:firstLine="708"/>
        <w:jc w:val="both"/>
      </w:pPr>
      <w:r>
        <w:t>E em seguida foi perguntado ‘É intuitivo que esteja em con</w:t>
      </w:r>
      <w:r>
        <w:t>figurações ou você acha que deveria estar em outro item?’.</w:t>
      </w:r>
    </w:p>
    <w:p w14:paraId="536C343F" w14:textId="77777777" w:rsidR="005503D4" w:rsidRDefault="005503D4">
      <w:pPr>
        <w:jc w:val="both"/>
      </w:pPr>
    </w:p>
    <w:p w14:paraId="791D499F" w14:textId="77777777" w:rsidR="005503D4" w:rsidRDefault="00BC2DB5">
      <w:pPr>
        <w:ind w:firstLine="708"/>
        <w:jc w:val="both"/>
      </w:pPr>
      <w:r>
        <w:t>E obtivemos participação de 35 pessoas, no período de 13/09/2021 até 11/10/2021. Analisando os resultados, o gráfico 5 foi gerado.</w:t>
      </w:r>
    </w:p>
    <w:p w14:paraId="739E58D0" w14:textId="77777777" w:rsidR="005503D4" w:rsidRDefault="005503D4"/>
    <w:p w14:paraId="1CC20DBD" w14:textId="77777777" w:rsidR="005503D4" w:rsidRDefault="005503D4"/>
    <w:p w14:paraId="5B95CDF8" w14:textId="77777777" w:rsidR="005503D4" w:rsidRDefault="005503D4"/>
    <w:p w14:paraId="1D0B99C8" w14:textId="77777777" w:rsidR="005503D4" w:rsidRDefault="005503D4"/>
    <w:p w14:paraId="61175CB4" w14:textId="77777777" w:rsidR="005503D4" w:rsidRDefault="005503D4"/>
    <w:p w14:paraId="584C576E" w14:textId="77777777" w:rsidR="005503D4" w:rsidRDefault="005503D4"/>
    <w:p w14:paraId="03C30256" w14:textId="77777777" w:rsidR="005503D4" w:rsidRDefault="005503D4"/>
    <w:p w14:paraId="6B3D5BE1" w14:textId="77777777" w:rsidR="005503D4" w:rsidRDefault="005503D4"/>
    <w:p w14:paraId="2BFAC13F" w14:textId="77777777" w:rsidR="005503D4" w:rsidRDefault="005503D4"/>
    <w:p w14:paraId="4DD46720" w14:textId="77777777" w:rsidR="005503D4" w:rsidRDefault="005503D4"/>
    <w:p w14:paraId="68851D46" w14:textId="77777777" w:rsidR="005503D4" w:rsidRDefault="005503D4"/>
    <w:p w14:paraId="55C100C9" w14:textId="77777777" w:rsidR="005503D4" w:rsidRDefault="005503D4"/>
    <w:p w14:paraId="6848109C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295AED75" wp14:editId="2054738D">
            <wp:extent cx="4572000" cy="2743200"/>
            <wp:effectExtent l="0" t="0" r="0" b="0"/>
            <wp:docPr id="55" name="Gráfico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2FB21899" w14:textId="3A1B9D87" w:rsidR="005503D4" w:rsidRDefault="00BC2DB5">
      <w:pPr>
        <w:jc w:val="center"/>
      </w:pPr>
      <w:r>
        <w:rPr>
          <w:i/>
          <w:iCs/>
        </w:rPr>
        <w:t xml:space="preserve">Gráfico 5 – Respostas obtidas para a </w:t>
      </w:r>
      <w:r>
        <w:rPr>
          <w:i/>
          <w:iCs/>
        </w:rPr>
        <w:t xml:space="preserve">pergunta ‘É intuitivo que esteja em </w:t>
      </w:r>
      <w:del w:id="186" w:author="ALLAN TRINDADE" w:date="2022-05-23T11:45:00Z">
        <w:r w:rsidDel="00F47B8C">
          <w:rPr>
            <w:i/>
            <w:iCs/>
          </w:rPr>
          <w:delText>conFigurações</w:delText>
        </w:r>
      </w:del>
      <w:ins w:id="187" w:author="ALLAN TRINDADE" w:date="2022-05-23T11:45:00Z">
        <w:r w:rsidR="00F47B8C">
          <w:rPr>
            <w:i/>
            <w:iCs/>
          </w:rPr>
          <w:t>configurações</w:t>
        </w:r>
      </w:ins>
      <w:r>
        <w:rPr>
          <w:i/>
          <w:iCs/>
        </w:rPr>
        <w:t xml:space="preserve"> ou você acha que deveria estar em outro item?’</w:t>
      </w:r>
    </w:p>
    <w:p w14:paraId="5E667CF2" w14:textId="77777777" w:rsidR="005503D4" w:rsidRDefault="005503D4">
      <w:pPr>
        <w:jc w:val="center"/>
      </w:pPr>
    </w:p>
    <w:p w14:paraId="1CD4482D" w14:textId="77777777" w:rsidR="005503D4" w:rsidRDefault="005503D4">
      <w:pPr>
        <w:ind w:firstLine="708"/>
      </w:pPr>
    </w:p>
    <w:p w14:paraId="16E1AE48" w14:textId="77777777" w:rsidR="005503D4" w:rsidRDefault="00BC2DB5">
      <w:pPr>
        <w:ind w:firstLine="708"/>
        <w:jc w:val="both"/>
      </w:pPr>
      <w:r>
        <w:t xml:space="preserve">O teste está disponível no link: </w:t>
      </w:r>
      <w:hyperlink r:id="rId73">
        <w:r>
          <w:rPr>
            <w:rStyle w:val="LinkdaInternet"/>
          </w:rPr>
          <w:t>https://app.usabilityhub.com/do/5401b92f4418/4182</w:t>
        </w:r>
      </w:hyperlink>
      <w:r>
        <w:t xml:space="preserve"> </w:t>
      </w:r>
    </w:p>
    <w:p w14:paraId="6AE7C204" w14:textId="77777777" w:rsidR="005503D4" w:rsidRDefault="005503D4">
      <w:pPr>
        <w:pStyle w:val="PargrafodaLista"/>
        <w:jc w:val="both"/>
      </w:pPr>
    </w:p>
    <w:p w14:paraId="580B06B1" w14:textId="77777777" w:rsidR="005503D4" w:rsidRDefault="00BC2DB5">
      <w:pPr>
        <w:jc w:val="both"/>
        <w:rPr>
          <w:b/>
          <w:bCs/>
        </w:rPr>
      </w:pPr>
      <w:r>
        <w:rPr>
          <w:b/>
          <w:bCs/>
        </w:rPr>
        <w:t>Mel</w:t>
      </w:r>
      <w:r>
        <w:rPr>
          <w:b/>
          <w:bCs/>
        </w:rPr>
        <w:t>horia no protótipo</w:t>
      </w:r>
    </w:p>
    <w:p w14:paraId="3A0C9C3A" w14:textId="77777777" w:rsidR="005503D4" w:rsidRDefault="00BC2DB5">
      <w:pPr>
        <w:pStyle w:val="PargrafodaLista"/>
        <w:jc w:val="both"/>
      </w:pPr>
      <w:r>
        <w:t>Não há melhorias propostas.</w:t>
      </w:r>
    </w:p>
    <w:p w14:paraId="10D23471" w14:textId="77777777" w:rsidR="005503D4" w:rsidRDefault="005503D4">
      <w:pPr>
        <w:pStyle w:val="PargrafodaLista"/>
        <w:jc w:val="both"/>
      </w:pPr>
    </w:p>
    <w:p w14:paraId="6B327E95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>Teste Acesso de Informações sobre uma Hospedagem</w:t>
      </w:r>
    </w:p>
    <w:p w14:paraId="0B2F086D" w14:textId="77777777" w:rsidR="005503D4" w:rsidRDefault="00BC2DB5">
      <w:pPr>
        <w:ind w:firstLine="708"/>
        <w:jc w:val="both"/>
      </w:pPr>
      <w:r>
        <w:t>Para este teste, a proposta foi identificar se o usuário conseguiria acessar o a tela onde poderia seguir para hospedagem e acessar informações.</w:t>
      </w:r>
    </w:p>
    <w:p w14:paraId="2662FF76" w14:textId="77777777" w:rsidR="005503D4" w:rsidRDefault="00BC2DB5">
      <w:pPr>
        <w:ind w:firstLine="708"/>
        <w:jc w:val="both"/>
      </w:pPr>
      <w:r>
        <w:t>A tela pertine</w:t>
      </w:r>
      <w:r>
        <w:t>nte ao teste foi a Tela Inicial (Figura 29), a primeira tela que aparece para o usuário quando o app é acessado, como mostrado abaixo:</w:t>
      </w:r>
    </w:p>
    <w:p w14:paraId="3EEF1EBE" w14:textId="77777777" w:rsidR="005503D4" w:rsidRDefault="005503D4">
      <w:pPr>
        <w:ind w:firstLine="708"/>
      </w:pPr>
    </w:p>
    <w:p w14:paraId="767B46CC" w14:textId="77777777" w:rsidR="005503D4" w:rsidRDefault="005503D4">
      <w:pPr>
        <w:pStyle w:val="PargrafodaLista"/>
        <w:jc w:val="center"/>
      </w:pPr>
    </w:p>
    <w:p w14:paraId="7257EFE6" w14:textId="77777777" w:rsidR="005503D4" w:rsidRDefault="005503D4">
      <w:pPr>
        <w:pStyle w:val="PargrafodaLista"/>
        <w:jc w:val="center"/>
      </w:pPr>
    </w:p>
    <w:p w14:paraId="329B4B0F" w14:textId="77777777" w:rsidR="005503D4" w:rsidRDefault="005503D4">
      <w:pPr>
        <w:pStyle w:val="PargrafodaLista"/>
        <w:jc w:val="center"/>
      </w:pPr>
    </w:p>
    <w:p w14:paraId="0A9B45B6" w14:textId="77777777" w:rsidR="005503D4" w:rsidRDefault="005503D4">
      <w:pPr>
        <w:pStyle w:val="PargrafodaLista"/>
        <w:jc w:val="center"/>
      </w:pPr>
    </w:p>
    <w:p w14:paraId="01CE00A2" w14:textId="77777777" w:rsidR="005503D4" w:rsidRDefault="005503D4">
      <w:pPr>
        <w:pStyle w:val="PargrafodaLista"/>
        <w:jc w:val="center"/>
      </w:pPr>
    </w:p>
    <w:p w14:paraId="56FAEC17" w14:textId="77777777" w:rsidR="005503D4" w:rsidRDefault="005503D4">
      <w:pPr>
        <w:pStyle w:val="PargrafodaLista"/>
        <w:jc w:val="center"/>
      </w:pPr>
    </w:p>
    <w:p w14:paraId="734012C2" w14:textId="77777777" w:rsidR="005503D4" w:rsidRDefault="005503D4">
      <w:pPr>
        <w:pStyle w:val="PargrafodaLista"/>
        <w:jc w:val="center"/>
      </w:pPr>
    </w:p>
    <w:p w14:paraId="7C1C9C9A" w14:textId="77777777" w:rsidR="005503D4" w:rsidRDefault="005503D4">
      <w:pPr>
        <w:pStyle w:val="PargrafodaLista"/>
        <w:jc w:val="center"/>
      </w:pPr>
    </w:p>
    <w:tbl>
      <w:tblPr>
        <w:tblStyle w:val="Tabelacomgrade"/>
        <w:tblW w:w="8351" w:type="dxa"/>
        <w:tblInd w:w="720" w:type="dxa"/>
        <w:tblLook w:val="04A0" w:firstRow="1" w:lastRow="0" w:firstColumn="1" w:lastColumn="0" w:noHBand="0" w:noVBand="1"/>
      </w:tblPr>
      <w:tblGrid>
        <w:gridCol w:w="4250"/>
        <w:gridCol w:w="4101"/>
      </w:tblGrid>
      <w:tr w:rsidR="005503D4" w14:paraId="41D19E86" w14:textId="77777777">
        <w:tc>
          <w:tcPr>
            <w:tcW w:w="4249" w:type="dxa"/>
            <w:tcBorders>
              <w:top w:val="nil"/>
              <w:left w:val="nil"/>
              <w:bottom w:val="nil"/>
              <w:right w:val="nil"/>
            </w:tcBorders>
          </w:tcPr>
          <w:p w14:paraId="70B0B129" w14:textId="77777777" w:rsidR="005503D4" w:rsidRDefault="00BC2DB5">
            <w:pPr>
              <w:pStyle w:val="PargrafodaLista"/>
              <w:ind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2E1BE17" wp14:editId="09465858">
                  <wp:extent cx="2670175" cy="6624320"/>
                  <wp:effectExtent l="0" t="0" r="0" b="0"/>
                  <wp:docPr id="56" name="Picture 7" descr="A screenshot of a building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7" descr="A screenshot of a building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0175" cy="662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01" w:type="dxa"/>
            <w:tcBorders>
              <w:top w:val="nil"/>
              <w:left w:val="nil"/>
              <w:bottom w:val="nil"/>
              <w:right w:val="nil"/>
            </w:tcBorders>
          </w:tcPr>
          <w:p w14:paraId="45895D6B" w14:textId="77777777" w:rsidR="005503D4" w:rsidRDefault="00BC2DB5">
            <w:pPr>
              <w:pStyle w:val="PargrafodaLista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6AB7CF3B" wp14:editId="2895EB2B">
                  <wp:extent cx="2571750" cy="6202680"/>
                  <wp:effectExtent l="0" t="0" r="0" b="0"/>
                  <wp:docPr id="57" name="Picture 23" descr="A screenshot of a phon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23" descr="A screenshot of a phone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 b="7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0" cy="620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6BF794F6" w14:textId="77777777">
        <w:tc>
          <w:tcPr>
            <w:tcW w:w="4249" w:type="dxa"/>
            <w:tcBorders>
              <w:top w:val="nil"/>
              <w:left w:val="nil"/>
              <w:bottom w:val="nil"/>
              <w:right w:val="nil"/>
            </w:tcBorders>
          </w:tcPr>
          <w:p w14:paraId="21BB4D8D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29 – Tela inicial para o teste de usabilidade</w:t>
            </w:r>
          </w:p>
          <w:p w14:paraId="299AF004" w14:textId="77777777" w:rsidR="005503D4" w:rsidRDefault="005503D4">
            <w:pPr>
              <w:pStyle w:val="PargrafodaLista"/>
              <w:ind w:left="0"/>
              <w:jc w:val="center"/>
            </w:pPr>
          </w:p>
        </w:tc>
        <w:tc>
          <w:tcPr>
            <w:tcW w:w="4101" w:type="dxa"/>
            <w:tcBorders>
              <w:top w:val="nil"/>
              <w:left w:val="nil"/>
              <w:bottom w:val="nil"/>
              <w:right w:val="nil"/>
            </w:tcBorders>
          </w:tcPr>
          <w:p w14:paraId="37F6A278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30 – Tela inicial para o teste de fluxo</w:t>
            </w:r>
          </w:p>
          <w:p w14:paraId="0BC3A758" w14:textId="77777777" w:rsidR="005503D4" w:rsidRDefault="005503D4">
            <w:pPr>
              <w:pStyle w:val="PargrafodaLista"/>
              <w:ind w:left="0"/>
              <w:jc w:val="center"/>
            </w:pPr>
          </w:p>
        </w:tc>
      </w:tr>
    </w:tbl>
    <w:p w14:paraId="141A91D6" w14:textId="77777777" w:rsidR="005503D4" w:rsidRDefault="005503D4">
      <w:pPr>
        <w:pStyle w:val="PargrafodaLista"/>
        <w:jc w:val="center"/>
      </w:pPr>
    </w:p>
    <w:p w14:paraId="5A598AF1" w14:textId="77777777" w:rsidR="005503D4" w:rsidRDefault="00BC2DB5">
      <w:pPr>
        <w:ind w:firstLine="708"/>
        <w:jc w:val="both"/>
      </w:pPr>
      <w:r>
        <w:t xml:space="preserve">O </w:t>
      </w:r>
      <w:r>
        <w:t>tipo de teste aplicado foi o de navegação, no qual o usuário deveria clicar na tela de acordo com o proposto e seguir o fluxo identificados pelas Figuras 30 e Figura 31. A pergunta realizada foi ‘Como você acessaria as informações sobre uma Hospedagem?’.</w:t>
      </w:r>
    </w:p>
    <w:p w14:paraId="38343557" w14:textId="77777777" w:rsidR="005503D4" w:rsidRDefault="005503D4">
      <w:pPr>
        <w:jc w:val="both"/>
      </w:pPr>
    </w:p>
    <w:p w14:paraId="45EF12C3" w14:textId="77777777" w:rsidR="005503D4" w:rsidRDefault="005503D4"/>
    <w:p w14:paraId="7FAF999A" w14:textId="77777777" w:rsidR="005503D4" w:rsidRDefault="005503D4">
      <w:pPr>
        <w:jc w:val="center"/>
      </w:pPr>
    </w:p>
    <w:p w14:paraId="0EA4B630" w14:textId="77777777" w:rsidR="005503D4" w:rsidRDefault="005503D4"/>
    <w:p w14:paraId="5FEE120C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1A6B9735" wp14:editId="2C9483C7">
            <wp:extent cx="2562225" cy="5915660"/>
            <wp:effectExtent l="0" t="0" r="0" b="0"/>
            <wp:docPr id="58" name="Picture 24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4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428E" w14:textId="77777777" w:rsidR="005503D4" w:rsidRDefault="00BC2DB5">
      <w:pPr>
        <w:jc w:val="center"/>
      </w:pPr>
      <w:r>
        <w:rPr>
          <w:i/>
          <w:iCs/>
        </w:rPr>
        <w:t>Figura 31 – Tela de hospedagem para o teste fluxo</w:t>
      </w:r>
    </w:p>
    <w:p w14:paraId="22012684" w14:textId="77777777" w:rsidR="005503D4" w:rsidRDefault="005503D4">
      <w:pPr>
        <w:jc w:val="center"/>
      </w:pPr>
    </w:p>
    <w:p w14:paraId="212F6322" w14:textId="68314F73" w:rsidR="005503D4" w:rsidRDefault="00BC2DB5">
      <w:pPr>
        <w:jc w:val="both"/>
      </w:pPr>
      <w:r>
        <w:t xml:space="preserve">As telas mostram a área esperada para cliques. Entretanto, a segunda tela poderia ter sido </w:t>
      </w:r>
      <w:del w:id="188" w:author="ALLAN TRINDADE" w:date="2022-05-23T11:38:00Z">
        <w:r w:rsidDel="005B2732">
          <w:delText>clicado</w:delText>
        </w:r>
      </w:del>
      <w:ins w:id="189" w:author="ALLAN TRINDADE" w:date="2022-05-23T11:38:00Z">
        <w:r w:rsidR="005B2732">
          <w:t>clicada</w:t>
        </w:r>
      </w:ins>
      <w:r>
        <w:t xml:space="preserve"> em qualquer um dos 3 cards, não somente um, como mostrado. </w:t>
      </w:r>
    </w:p>
    <w:p w14:paraId="31FAC646" w14:textId="77777777" w:rsidR="005503D4" w:rsidRDefault="00BC2DB5">
      <w:pPr>
        <w:jc w:val="both"/>
      </w:pPr>
      <w:r>
        <w:t>Os resultados obtidos estão dispostos na Figura 32. Para a primeira tela, os locais mais clicados</w:t>
      </w:r>
      <w:r>
        <w:t xml:space="preserve"> foi o ícone no link, local que era esperado.</w:t>
      </w:r>
    </w:p>
    <w:p w14:paraId="7C954ABC" w14:textId="77777777" w:rsidR="005503D4" w:rsidRDefault="00BC2DB5">
      <w:r>
        <w:rPr>
          <w:noProof/>
        </w:rPr>
        <w:drawing>
          <wp:inline distT="0" distB="0" distL="0" distR="0" wp14:anchorId="5890339F" wp14:editId="2F193BCC">
            <wp:extent cx="5760720" cy="2006600"/>
            <wp:effectExtent l="0" t="0" r="0" b="0"/>
            <wp:docPr id="59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104D" w14:textId="77777777" w:rsidR="005503D4" w:rsidRDefault="00BC2DB5">
      <w:pPr>
        <w:jc w:val="center"/>
      </w:pPr>
      <w:r>
        <w:rPr>
          <w:i/>
          <w:iCs/>
        </w:rPr>
        <w:t>Figura 32 – Resultado do teste de fluxo</w:t>
      </w:r>
    </w:p>
    <w:p w14:paraId="54BB1324" w14:textId="77777777" w:rsidR="005503D4" w:rsidRDefault="00BC2DB5">
      <w:pPr>
        <w:jc w:val="both"/>
      </w:pPr>
      <w:r>
        <w:lastRenderedPageBreak/>
        <w:t>O mapa de clique e de calor mostram as regiões mais acessadas, indicados nas Figuras 33 e Figura 34, respectivamente.</w:t>
      </w:r>
    </w:p>
    <w:p w14:paraId="27DA3C9F" w14:textId="77777777" w:rsidR="005503D4" w:rsidRDefault="005503D4">
      <w:pPr>
        <w:jc w:val="both"/>
      </w:pPr>
    </w:p>
    <w:tbl>
      <w:tblPr>
        <w:tblStyle w:val="Tabelacomgrade"/>
        <w:tblW w:w="9061" w:type="dxa"/>
        <w:jc w:val="center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37137EA1" w14:textId="77777777">
        <w:trPr>
          <w:jc w:val="center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7A5472DB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617BD33" wp14:editId="07C2414C">
                  <wp:extent cx="2400935" cy="6203315"/>
                  <wp:effectExtent l="0" t="0" r="0" b="0"/>
                  <wp:docPr id="60" name="Picture 27" descr="A screenshot of a phon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27" descr="A screenshot of a phone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935" cy="620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14C72642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24FA626" wp14:editId="04A5D9B9">
                  <wp:extent cx="2404745" cy="6211570"/>
                  <wp:effectExtent l="0" t="0" r="0" b="0"/>
                  <wp:docPr id="61" name="Picture 28" descr="A screenshot of a phon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28" descr="A screenshot of a phone&#10;&#10;Description automatically generated with low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4745" cy="621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7E7A441C" w14:textId="77777777">
        <w:trPr>
          <w:jc w:val="center"/>
        </w:trPr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01EDB95D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17ECD438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33 – Mapa de calor indicando o local</w:t>
            </w:r>
            <w:r>
              <w:rPr>
                <w:i/>
                <w:iCs/>
              </w:rPr>
              <w:t xml:space="preserve"> mais clicado</w:t>
            </w:r>
          </w:p>
          <w:p w14:paraId="73961AFF" w14:textId="77777777" w:rsidR="005503D4" w:rsidRDefault="005503D4">
            <w:pPr>
              <w:jc w:val="both"/>
            </w:pP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60969163" w14:textId="77777777" w:rsidR="005503D4" w:rsidRDefault="005503D4">
            <w:pPr>
              <w:jc w:val="center"/>
            </w:pPr>
          </w:p>
          <w:p w14:paraId="0B545A69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35 – Mapa de cliques indicando o local mais clicado</w:t>
            </w:r>
          </w:p>
          <w:p w14:paraId="3E1D20A6" w14:textId="77777777" w:rsidR="005503D4" w:rsidRDefault="005503D4">
            <w:pPr>
              <w:jc w:val="both"/>
            </w:pPr>
          </w:p>
        </w:tc>
      </w:tr>
    </w:tbl>
    <w:p w14:paraId="3393F523" w14:textId="77777777" w:rsidR="005503D4" w:rsidRDefault="005503D4">
      <w:pPr>
        <w:jc w:val="both"/>
      </w:pPr>
    </w:p>
    <w:p w14:paraId="4E300912" w14:textId="77777777" w:rsidR="005503D4" w:rsidRDefault="005503D4">
      <w:pPr>
        <w:ind w:firstLine="708"/>
        <w:jc w:val="both"/>
      </w:pPr>
    </w:p>
    <w:p w14:paraId="23D8CAB6" w14:textId="77777777" w:rsidR="005503D4" w:rsidRDefault="00BC2DB5">
      <w:pPr>
        <w:ind w:firstLine="708"/>
        <w:jc w:val="both"/>
      </w:pPr>
      <w:r>
        <w:t>Para a segunda tela, os resultados não expressam exatamente a realidade, pois deveria ser possível clicar em qualquer um dos cards. Os resultados obtidos estão na Figura 36.</w:t>
      </w:r>
    </w:p>
    <w:p w14:paraId="4EE5736B" w14:textId="77777777" w:rsidR="005503D4" w:rsidRDefault="00BC2DB5">
      <w:r>
        <w:rPr>
          <w:noProof/>
        </w:rPr>
        <w:lastRenderedPageBreak/>
        <w:drawing>
          <wp:inline distT="0" distB="0" distL="0" distR="0" wp14:anchorId="699E407B" wp14:editId="771CAA50">
            <wp:extent cx="5760720" cy="1427480"/>
            <wp:effectExtent l="0" t="0" r="0" b="0"/>
            <wp:docPr id="62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BEC4" w14:textId="77777777" w:rsidR="005503D4" w:rsidRDefault="00BC2DB5">
      <w:pPr>
        <w:jc w:val="center"/>
      </w:pPr>
      <w:r>
        <w:rPr>
          <w:i/>
          <w:iCs/>
        </w:rPr>
        <w:t>Figura 36 – Resultado obtido para a segunda tela</w:t>
      </w:r>
    </w:p>
    <w:p w14:paraId="66683872" w14:textId="77777777" w:rsidR="005503D4" w:rsidRDefault="005503D4">
      <w:pPr>
        <w:jc w:val="both"/>
      </w:pPr>
    </w:p>
    <w:p w14:paraId="474A660C" w14:textId="77777777" w:rsidR="005503D4" w:rsidRDefault="00BC2DB5">
      <w:pPr>
        <w:ind w:firstLine="708"/>
        <w:jc w:val="both"/>
      </w:pPr>
      <w:r>
        <w:t>Os mapas de calor e cliques mostram a região mais acessada, como apresentados nas Figuras 37 e 38, respectivamente.</w:t>
      </w:r>
    </w:p>
    <w:p w14:paraId="0C39C523" w14:textId="77777777" w:rsidR="005503D4" w:rsidRDefault="005503D4">
      <w:pPr>
        <w:ind w:firstLine="708"/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7B7D666B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1F4C7CF9" w14:textId="77777777" w:rsidR="005503D4" w:rsidRDefault="00BC2DB5">
            <w:r>
              <w:rPr>
                <w:noProof/>
              </w:rPr>
              <w:drawing>
                <wp:inline distT="0" distB="0" distL="0" distR="0" wp14:anchorId="21BEB407" wp14:editId="2C0D38DA">
                  <wp:extent cx="2488565" cy="5861050"/>
                  <wp:effectExtent l="0" t="0" r="0" b="0"/>
                  <wp:docPr id="63" name="Picture 3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30" descr="Graphical user interface, text, applicati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 b="86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8565" cy="586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54632B35" w14:textId="77777777" w:rsidR="005503D4" w:rsidRDefault="00BC2DB5">
            <w:r>
              <w:rPr>
                <w:noProof/>
              </w:rPr>
              <w:drawing>
                <wp:inline distT="0" distB="0" distL="0" distR="0" wp14:anchorId="124AC18A" wp14:editId="58EF8367">
                  <wp:extent cx="2631440" cy="6146800"/>
                  <wp:effectExtent l="0" t="0" r="0" b="0"/>
                  <wp:docPr id="64" name="Picture 2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29" descr="Graphical user interface, applicati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rcRect b="9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1440" cy="61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7D5D730C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14CF12BB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670E4D26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37 – Mapa de calor indicando o local mais clicado</w:t>
            </w:r>
          </w:p>
          <w:p w14:paraId="2AB29401" w14:textId="77777777" w:rsidR="005503D4" w:rsidRDefault="005503D4"/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1FE4C51B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266A4F03" w14:textId="77777777" w:rsidR="005503D4" w:rsidRDefault="00BC2DB5">
            <w:pPr>
              <w:jc w:val="center"/>
            </w:pPr>
            <w:r>
              <w:rPr>
                <w:i/>
                <w:iCs/>
              </w:rPr>
              <w:t xml:space="preserve">Figura 38 – Mapa de </w:t>
            </w:r>
            <w:r>
              <w:rPr>
                <w:i/>
                <w:iCs/>
              </w:rPr>
              <w:t>cliques indicando o local mais clicado</w:t>
            </w:r>
          </w:p>
          <w:p w14:paraId="5765F464" w14:textId="77777777" w:rsidR="005503D4" w:rsidRDefault="005503D4"/>
        </w:tc>
      </w:tr>
    </w:tbl>
    <w:p w14:paraId="05138195" w14:textId="77777777" w:rsidR="005503D4" w:rsidRDefault="005503D4">
      <w:pPr>
        <w:ind w:firstLine="708"/>
      </w:pPr>
    </w:p>
    <w:p w14:paraId="585EEC19" w14:textId="77777777" w:rsidR="005503D4" w:rsidRDefault="005503D4"/>
    <w:p w14:paraId="4C94530C" w14:textId="14DD34B7" w:rsidR="005503D4" w:rsidRDefault="00BC2DB5">
      <w:pPr>
        <w:ind w:firstLine="708"/>
        <w:jc w:val="both"/>
      </w:pPr>
      <w:r>
        <w:t>Em seguida, fizemos a seguinte pergunta:</w:t>
      </w:r>
      <w:del w:id="190" w:author="ALLAN TRINDADE" w:date="2022-05-23T11:38:00Z">
        <w:r w:rsidDel="005B2732">
          <w:delText>” Ordene</w:delText>
        </w:r>
      </w:del>
      <w:ins w:id="191" w:author="ALLAN TRINDADE" w:date="2022-05-23T11:38:00Z">
        <w:r w:rsidR="005B2732">
          <w:t>” ordene</w:t>
        </w:r>
      </w:ins>
      <w:r>
        <w:t xml:space="preserve"> a forma como você buscaria. Sendo a ordem de 1 a 3, onde 1 seria sua primeira opção.”. E obtivemos as respostas apresentadas na Figura 39.</w:t>
      </w:r>
      <w:r>
        <w:br/>
      </w:r>
      <w:r>
        <w:rPr>
          <w:noProof/>
        </w:rPr>
        <w:drawing>
          <wp:inline distT="0" distB="0" distL="0" distR="0" wp14:anchorId="7790F010" wp14:editId="0E569A5D">
            <wp:extent cx="5760720" cy="1438275"/>
            <wp:effectExtent l="0" t="0" r="0" b="0"/>
            <wp:docPr id="65" name="Picture 34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4" descr="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D6A3" w14:textId="6D4D499B" w:rsidR="005503D4" w:rsidRDefault="00BC2DB5">
      <w:pPr>
        <w:jc w:val="center"/>
      </w:pPr>
      <w:r>
        <w:rPr>
          <w:i/>
          <w:iCs/>
        </w:rPr>
        <w:t>Figura 39 – Respostas o</w:t>
      </w:r>
      <w:r>
        <w:rPr>
          <w:i/>
          <w:iCs/>
        </w:rPr>
        <w:t xml:space="preserve">btidas para a </w:t>
      </w:r>
      <w:del w:id="192" w:author="ALLAN TRINDADE" w:date="2022-05-23T11:38:00Z">
        <w:r w:rsidDel="00F8038D">
          <w:rPr>
            <w:i/>
            <w:iCs/>
          </w:rPr>
          <w:delText>pergunta ”</w:delText>
        </w:r>
      </w:del>
      <w:del w:id="193" w:author="ALLAN TRINDADE" w:date="2022-05-23T11:40:00Z">
        <w:r w:rsidDel="00F8038D">
          <w:rPr>
            <w:i/>
            <w:iCs/>
          </w:rPr>
          <w:delText xml:space="preserve"> Ordene</w:delText>
        </w:r>
      </w:del>
      <w:ins w:id="194" w:author="ALLAN TRINDADE" w:date="2022-05-23T11:40:00Z">
        <w:r w:rsidR="00F8038D">
          <w:rPr>
            <w:i/>
            <w:iCs/>
          </w:rPr>
          <w:t>pergunta” ordene</w:t>
        </w:r>
      </w:ins>
      <w:r>
        <w:rPr>
          <w:i/>
          <w:iCs/>
        </w:rPr>
        <w:t xml:space="preserve"> a forma como você buscaria. Sendo a ordem de 1 a 3, onde 1 seria sua primeira opção.”</w:t>
      </w:r>
    </w:p>
    <w:p w14:paraId="2C311EE8" w14:textId="77777777" w:rsidR="005503D4" w:rsidRDefault="005503D4">
      <w:pPr>
        <w:ind w:firstLine="708"/>
        <w:jc w:val="both"/>
      </w:pPr>
    </w:p>
    <w:p w14:paraId="737B6F23" w14:textId="4752BAAE" w:rsidR="005503D4" w:rsidRDefault="00BC2DB5">
      <w:pPr>
        <w:ind w:firstLine="708"/>
        <w:jc w:val="both"/>
      </w:pPr>
      <w:r>
        <w:t>Através das respostas e dos mapas, pudemos observar que a maioria acessaria a ‘Hospedagem’ através do menu. Entretanto, houve uma confusã</w:t>
      </w:r>
      <w:r>
        <w:t xml:space="preserve">o para acessar a descrição das hospedagens. Pois a maioria, segundo o mapa de calor e cliques, </w:t>
      </w:r>
      <w:del w:id="195" w:author="ALLAN TRINDADE" w:date="2022-05-23T11:45:00Z">
        <w:r w:rsidDel="00F47B8C">
          <w:delText>optaou</w:delText>
        </w:r>
      </w:del>
      <w:ins w:id="196" w:author="ALLAN TRINDADE" w:date="2022-05-23T11:45:00Z">
        <w:r w:rsidR="00F47B8C">
          <w:t>optou</w:t>
        </w:r>
      </w:ins>
      <w:r>
        <w:t xml:space="preserve"> por clicar nos filtros, como a ‘Avaliação’. Muito provavelmente, para que seja ordenado de forma em que os melhores ranqueados sejam listados no início pa</w:t>
      </w:r>
      <w:r>
        <w:t>ra poder ver os detalhes destas hospedagens.</w:t>
      </w:r>
    </w:p>
    <w:p w14:paraId="61638F25" w14:textId="77777777" w:rsidR="005503D4" w:rsidRDefault="00BC2DB5">
      <w:pPr>
        <w:jc w:val="both"/>
      </w:pPr>
      <w:r>
        <w:tab/>
      </w:r>
      <w:r>
        <w:tab/>
      </w:r>
    </w:p>
    <w:p w14:paraId="43775AFA" w14:textId="77777777" w:rsidR="005503D4" w:rsidRDefault="00BC2DB5">
      <w:pPr>
        <w:ind w:firstLine="708"/>
        <w:jc w:val="both"/>
      </w:pPr>
      <w:r>
        <w:t>E o próximo teste, pertinente a tela de descrição da hospedagem foi perguntado: “As informações disponíveis sobre o local estão claras?”. A Figura 40 mostra a tela de hospedagem com as informações disponíveis</w:t>
      </w:r>
      <w:r>
        <w:t>.</w:t>
      </w:r>
    </w:p>
    <w:p w14:paraId="54EA0F2C" w14:textId="77777777" w:rsidR="005503D4" w:rsidRDefault="005503D4"/>
    <w:p w14:paraId="3254E978" w14:textId="77777777" w:rsidR="005503D4" w:rsidRDefault="005503D4">
      <w:pPr>
        <w:jc w:val="center"/>
      </w:pPr>
    </w:p>
    <w:p w14:paraId="7E8D7C4D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2B6CA1B3" wp14:editId="0184278C">
            <wp:extent cx="2725420" cy="6038850"/>
            <wp:effectExtent l="0" t="0" r="0" b="0"/>
            <wp:docPr id="66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5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10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2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A2C4" w14:textId="77777777" w:rsidR="005503D4" w:rsidRDefault="00BC2DB5">
      <w:pPr>
        <w:jc w:val="center"/>
      </w:pPr>
      <w:r>
        <w:rPr>
          <w:i/>
          <w:iCs/>
        </w:rPr>
        <w:t>Figura 40 – Tela com informações disponíveis sobre a hospedagem selecionada</w:t>
      </w:r>
    </w:p>
    <w:p w14:paraId="6EFEF85D" w14:textId="77777777" w:rsidR="005503D4" w:rsidRDefault="005503D4">
      <w:pPr>
        <w:jc w:val="center"/>
      </w:pPr>
    </w:p>
    <w:p w14:paraId="468B0CB5" w14:textId="77777777" w:rsidR="005503D4" w:rsidRDefault="00BC2DB5">
      <w:pPr>
        <w:ind w:firstLine="708"/>
        <w:jc w:val="both"/>
      </w:pPr>
      <w:r>
        <w:t>E obtivemos respostas de 36 participantes, no período de 13/09/2021 até 11/10/2021. Através da análise das respostas o gráfico 6 foi obtido.</w:t>
      </w:r>
    </w:p>
    <w:p w14:paraId="5F735E95" w14:textId="77777777" w:rsidR="005503D4" w:rsidRDefault="005503D4"/>
    <w:p w14:paraId="68006A5F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45EDDF54" wp14:editId="519D7F92">
            <wp:extent cx="4572000" cy="2743200"/>
            <wp:effectExtent l="0" t="0" r="0" b="0"/>
            <wp:docPr id="67" name="Gráfico 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14:paraId="72FD9C18" w14:textId="77777777" w:rsidR="005503D4" w:rsidRDefault="00BC2DB5">
      <w:pPr>
        <w:jc w:val="center"/>
      </w:pPr>
      <w:r>
        <w:rPr>
          <w:i/>
          <w:iCs/>
        </w:rPr>
        <w:t xml:space="preserve">Gráfico 6 – </w:t>
      </w:r>
      <w:r>
        <w:rPr>
          <w:i/>
          <w:iCs/>
        </w:rPr>
        <w:t>Respostas obtidas para a pergunta “As informações disponíveis sobre o local estão claras?”</w:t>
      </w:r>
    </w:p>
    <w:p w14:paraId="065A3FE8" w14:textId="77777777" w:rsidR="005503D4" w:rsidRDefault="005503D4">
      <w:pPr>
        <w:pStyle w:val="PargrafodaLista"/>
      </w:pPr>
    </w:p>
    <w:p w14:paraId="4F524C12" w14:textId="77777777" w:rsidR="005503D4" w:rsidRDefault="005503D4">
      <w:pPr>
        <w:pStyle w:val="PargrafodaLista"/>
      </w:pPr>
    </w:p>
    <w:p w14:paraId="233D2F80" w14:textId="77777777" w:rsidR="005503D4" w:rsidRDefault="00BC2DB5">
      <w:pPr>
        <w:pStyle w:val="PargrafodaLista"/>
        <w:jc w:val="both"/>
      </w:pPr>
      <w:r>
        <w:t xml:space="preserve">O teste está disponível no link: </w:t>
      </w:r>
      <w:hyperlink r:id="rId85">
        <w:r>
          <w:rPr>
            <w:rStyle w:val="LinkdaInternet"/>
          </w:rPr>
          <w:t>https://app.usabilityhub.com/do/21f14a5dcc24/7b83</w:t>
        </w:r>
      </w:hyperlink>
      <w:r>
        <w:t xml:space="preserve"> </w:t>
      </w:r>
    </w:p>
    <w:p w14:paraId="7D53F69F" w14:textId="77777777" w:rsidR="005503D4" w:rsidRDefault="005503D4">
      <w:pPr>
        <w:pStyle w:val="PargrafodaLista"/>
        <w:jc w:val="both"/>
      </w:pPr>
    </w:p>
    <w:p w14:paraId="192929A6" w14:textId="77777777" w:rsidR="005503D4" w:rsidRDefault="00BC2DB5">
      <w:pPr>
        <w:jc w:val="both"/>
        <w:rPr>
          <w:b/>
          <w:bCs/>
        </w:rPr>
      </w:pPr>
      <w:r>
        <w:rPr>
          <w:b/>
          <w:bCs/>
        </w:rPr>
        <w:t xml:space="preserve">Melhoria </w:t>
      </w:r>
      <w:r>
        <w:rPr>
          <w:b/>
          <w:bCs/>
        </w:rPr>
        <w:t>no protótipo</w:t>
      </w:r>
    </w:p>
    <w:p w14:paraId="5B2F90C2" w14:textId="77777777" w:rsidR="005503D4" w:rsidRDefault="00BC2DB5">
      <w:pPr>
        <w:ind w:firstLine="708"/>
        <w:jc w:val="both"/>
      </w:pPr>
      <w:r>
        <w:t>Com a análise realizada, notamos que existe uma inconsistência em relação à distância mostrada na tela inicial e na tela de descrição está oculta. E notamos a dificuldade em saber qual o referencial para o cálculo da distância.</w:t>
      </w:r>
    </w:p>
    <w:p w14:paraId="4AD138F2" w14:textId="77777777" w:rsidR="005503D4" w:rsidRDefault="00BC2DB5">
      <w:pPr>
        <w:ind w:firstLine="708"/>
        <w:jc w:val="both"/>
      </w:pPr>
      <w:r>
        <w:t>E alguns usuári</w:t>
      </w:r>
      <w:r>
        <w:t>os apontaram a falta de algumas informações, como o tipo de quarto oferecido, e valores.</w:t>
      </w:r>
    </w:p>
    <w:p w14:paraId="578266EB" w14:textId="77777777" w:rsidR="005503D4" w:rsidRDefault="00BC2DB5">
      <w:pPr>
        <w:ind w:firstLine="708"/>
        <w:jc w:val="both"/>
      </w:pPr>
      <w:r>
        <w:t xml:space="preserve">Como melhoria no protótipo, </w:t>
      </w:r>
      <w:r>
        <w:softHyphen/>
        <w:t>incluímos a distância, como apresentado na Figura 41.</w:t>
      </w:r>
    </w:p>
    <w:p w14:paraId="40B31864" w14:textId="77777777" w:rsidR="005503D4" w:rsidRDefault="005503D4">
      <w:pPr>
        <w:pStyle w:val="PargrafodaLista"/>
      </w:pPr>
    </w:p>
    <w:p w14:paraId="31BB980F" w14:textId="77777777" w:rsidR="005503D4" w:rsidRDefault="005503D4">
      <w:pPr>
        <w:pStyle w:val="PargrafodaLista"/>
      </w:pPr>
    </w:p>
    <w:p w14:paraId="04C5483A" w14:textId="77777777" w:rsidR="005503D4" w:rsidRDefault="00BC2DB5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2233D21E" wp14:editId="391086B7">
            <wp:extent cx="2588260" cy="6389370"/>
            <wp:effectExtent l="0" t="0" r="0" b="0"/>
            <wp:docPr id="68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26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8535" w14:textId="77777777" w:rsidR="005503D4" w:rsidRDefault="00BC2DB5">
      <w:pPr>
        <w:jc w:val="center"/>
      </w:pPr>
      <w:r>
        <w:rPr>
          <w:i/>
          <w:iCs/>
        </w:rPr>
        <w:t>Figura 41 – Melhorias sugeridas para a tela de informações da hospedagem</w:t>
      </w:r>
    </w:p>
    <w:p w14:paraId="3AB2F535" w14:textId="77777777" w:rsidR="005503D4" w:rsidRDefault="005503D4">
      <w:pPr>
        <w:pStyle w:val="PargrafodaLista"/>
      </w:pPr>
    </w:p>
    <w:p w14:paraId="7E75B982" w14:textId="77777777" w:rsidR="005503D4" w:rsidRDefault="005503D4">
      <w:pPr>
        <w:pStyle w:val="PargrafodaLista"/>
      </w:pPr>
    </w:p>
    <w:p w14:paraId="055AA678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>Teste</w:t>
      </w:r>
      <w:r>
        <w:rPr>
          <w:b/>
          <w:bCs/>
        </w:rPr>
        <w:t xml:space="preserve"> Acesso ao Filtro - Preço </w:t>
      </w:r>
    </w:p>
    <w:p w14:paraId="01B0EEFD" w14:textId="77777777" w:rsidR="005503D4" w:rsidRDefault="00BC2DB5">
      <w:pPr>
        <w:ind w:firstLine="360"/>
        <w:jc w:val="both"/>
      </w:pPr>
      <w:r>
        <w:t>O tipo de teste aplicado foi o de navegação, no qual o usuário deveria clicar na tela de acordo com o proposto e seguir o fluxo. A pergunta realizada foi ‘Como você ordenaria os estabelecimentos mostrados pelo PREÇO?</w:t>
      </w:r>
    </w:p>
    <w:p w14:paraId="7BCD0585" w14:textId="77777777" w:rsidR="005503D4" w:rsidRDefault="005503D4">
      <w:pPr>
        <w:jc w:val="both"/>
      </w:pPr>
    </w:p>
    <w:p w14:paraId="0359C691" w14:textId="77777777" w:rsidR="005503D4" w:rsidRDefault="00BC2DB5">
      <w:pPr>
        <w:ind w:firstLine="360"/>
        <w:jc w:val="both"/>
      </w:pPr>
      <w:r>
        <w:t>A tela indi</w:t>
      </w:r>
      <w:r>
        <w:t>cada pela Figura 42, mostra a área esperada para cliques.</w:t>
      </w:r>
    </w:p>
    <w:p w14:paraId="26236DD6" w14:textId="77777777" w:rsidR="005503D4" w:rsidRDefault="005503D4"/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075B7038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38397752" w14:textId="77777777" w:rsidR="005503D4" w:rsidRDefault="00BC2DB5">
            <w:r>
              <w:rPr>
                <w:noProof/>
              </w:rPr>
              <w:lastRenderedPageBreak/>
              <w:drawing>
                <wp:inline distT="0" distB="0" distL="0" distR="0" wp14:anchorId="4A0CEEB3" wp14:editId="6D2E2928">
                  <wp:extent cx="2536190" cy="5753100"/>
                  <wp:effectExtent l="0" t="0" r="0" b="0"/>
                  <wp:docPr id="69" name="Picture 50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50" descr="A screenshot of a phon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190" cy="575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0FA350B2" w14:textId="77777777" w:rsidR="005503D4" w:rsidRDefault="00BC2DB5">
            <w:r>
              <w:rPr>
                <w:noProof/>
              </w:rPr>
              <w:drawing>
                <wp:inline distT="0" distB="0" distL="0" distR="0" wp14:anchorId="1EEDE576" wp14:editId="27889225">
                  <wp:extent cx="2417445" cy="5638800"/>
                  <wp:effectExtent l="0" t="0" r="0" b="0"/>
                  <wp:docPr id="70" name="Picture 22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22" descr="A screenshot of a phon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 b="87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7445" cy="563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5067798F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59ECC69F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6B8C9707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42 – Tela de Hospedagem, com área destacada esperada para acesso.</w:t>
            </w:r>
          </w:p>
          <w:p w14:paraId="0B8ADC82" w14:textId="77777777" w:rsidR="005503D4" w:rsidRDefault="005503D4"/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693A2F88" w14:textId="77777777" w:rsidR="005503D4" w:rsidRDefault="005503D4">
            <w:pPr>
              <w:jc w:val="center"/>
            </w:pPr>
          </w:p>
          <w:p w14:paraId="783E591B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43 – Mapa de calor indicando o local mais clicado</w:t>
            </w:r>
          </w:p>
          <w:p w14:paraId="0AED65CF" w14:textId="77777777" w:rsidR="005503D4" w:rsidRDefault="005503D4"/>
        </w:tc>
      </w:tr>
    </w:tbl>
    <w:p w14:paraId="2CAF481B" w14:textId="77777777" w:rsidR="005503D4" w:rsidRDefault="005503D4"/>
    <w:p w14:paraId="5B6DEF86" w14:textId="77777777" w:rsidR="005503D4" w:rsidRDefault="005503D4">
      <w:pPr>
        <w:jc w:val="center"/>
      </w:pPr>
    </w:p>
    <w:p w14:paraId="238ADEF8" w14:textId="77777777" w:rsidR="005503D4" w:rsidRDefault="005503D4">
      <w:pPr>
        <w:jc w:val="both"/>
      </w:pPr>
    </w:p>
    <w:p w14:paraId="21988A2A" w14:textId="77777777" w:rsidR="005503D4" w:rsidRDefault="00BC2DB5">
      <w:pPr>
        <w:ind w:firstLine="708"/>
        <w:jc w:val="both"/>
      </w:pPr>
      <w:r>
        <w:t xml:space="preserve">O mapa de calor e o de cliques mostra os locais </w:t>
      </w:r>
      <w:r>
        <w:t>mais clicados pelos usuários, indicados pelas Figuras 43 e 44 respectivamente.</w:t>
      </w:r>
    </w:p>
    <w:p w14:paraId="73F93E54" w14:textId="77777777" w:rsidR="005503D4" w:rsidRDefault="005503D4"/>
    <w:p w14:paraId="3BD90AE3" w14:textId="77777777" w:rsidR="005503D4" w:rsidRDefault="005503D4">
      <w:pPr>
        <w:jc w:val="center"/>
      </w:pPr>
    </w:p>
    <w:p w14:paraId="10836F60" w14:textId="77777777" w:rsidR="005503D4" w:rsidRDefault="005503D4">
      <w:pPr>
        <w:jc w:val="center"/>
      </w:pPr>
    </w:p>
    <w:p w14:paraId="1D545F3D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3D5B6AB6" wp14:editId="771996B7">
            <wp:extent cx="2525395" cy="5876290"/>
            <wp:effectExtent l="0" t="0" r="0" b="0"/>
            <wp:docPr id="71" name="Picture 2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1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b="8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395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64D3" w14:textId="77777777" w:rsidR="005503D4" w:rsidRDefault="00BC2DB5">
      <w:pPr>
        <w:jc w:val="center"/>
      </w:pPr>
      <w:r>
        <w:rPr>
          <w:i/>
          <w:iCs/>
        </w:rPr>
        <w:t>Figura 44 – Mapa de cliques indicando o local mais clicado</w:t>
      </w:r>
    </w:p>
    <w:p w14:paraId="63E6DF4C" w14:textId="77777777" w:rsidR="005503D4" w:rsidRDefault="005503D4">
      <w:pPr>
        <w:jc w:val="both"/>
      </w:pPr>
    </w:p>
    <w:p w14:paraId="2B114EFC" w14:textId="77777777" w:rsidR="005503D4" w:rsidRDefault="00BC2DB5">
      <w:pPr>
        <w:ind w:firstLine="708"/>
        <w:jc w:val="both"/>
      </w:pPr>
      <w:r>
        <w:t>Os resultados obtidos são apresentados na Figura 45.</w:t>
      </w:r>
    </w:p>
    <w:p w14:paraId="520FF45C" w14:textId="77777777" w:rsidR="005503D4" w:rsidRDefault="00BC2DB5">
      <w:r>
        <w:rPr>
          <w:noProof/>
        </w:rPr>
        <w:drawing>
          <wp:inline distT="0" distB="0" distL="0" distR="0" wp14:anchorId="2BB7D914" wp14:editId="470F8BA3">
            <wp:extent cx="5760720" cy="1334135"/>
            <wp:effectExtent l="0" t="0" r="0" b="0"/>
            <wp:docPr id="72" name="Picture 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4CF5" w14:textId="77777777" w:rsidR="005503D4" w:rsidRDefault="005503D4"/>
    <w:p w14:paraId="2A7B1D2F" w14:textId="77777777" w:rsidR="005503D4" w:rsidRDefault="00BC2DB5">
      <w:pPr>
        <w:jc w:val="center"/>
      </w:pPr>
      <w:r>
        <w:rPr>
          <w:i/>
          <w:iCs/>
        </w:rPr>
        <w:t xml:space="preserve">Figura 45 – Resultados obtidos para a região que </w:t>
      </w:r>
      <w:r>
        <w:rPr>
          <w:i/>
          <w:iCs/>
        </w:rPr>
        <w:t>deveria ser clicada</w:t>
      </w:r>
    </w:p>
    <w:p w14:paraId="501B672B" w14:textId="77777777" w:rsidR="005503D4" w:rsidRDefault="005503D4"/>
    <w:p w14:paraId="4651C752" w14:textId="77777777" w:rsidR="005503D4" w:rsidRDefault="00BC2DB5">
      <w:pPr>
        <w:ind w:firstLine="708"/>
        <w:jc w:val="both"/>
      </w:pPr>
      <w:r>
        <w:t>Nota-se que a maioria tentou acessar o ícone de filtro propriamente dito, em vez de acessar pelo ícone.</w:t>
      </w:r>
    </w:p>
    <w:p w14:paraId="4A586171" w14:textId="77777777" w:rsidR="005503D4" w:rsidRDefault="005503D4"/>
    <w:p w14:paraId="3B9EFEEC" w14:textId="77777777" w:rsidR="005503D4" w:rsidRDefault="005503D4">
      <w:pPr>
        <w:jc w:val="center"/>
      </w:pPr>
    </w:p>
    <w:p w14:paraId="5DA67987" w14:textId="77777777" w:rsidR="005503D4" w:rsidRDefault="005503D4">
      <w:pPr>
        <w:jc w:val="center"/>
      </w:pPr>
    </w:p>
    <w:p w14:paraId="5691090F" w14:textId="77777777" w:rsidR="005503D4" w:rsidRDefault="00BC2DB5">
      <w:pPr>
        <w:ind w:firstLine="708"/>
        <w:jc w:val="both"/>
      </w:pPr>
      <w:r>
        <w:lastRenderedPageBreak/>
        <w:t>Para o segundo fluxo, foi perguntado ‘Como você ordenaria para ver os estabelecimentos MAIS CAROS?’. A Figura 46 indica a tela p</w:t>
      </w:r>
      <w:r>
        <w:t>ertinente, com o local que deveria ser acionado.</w:t>
      </w:r>
    </w:p>
    <w:p w14:paraId="15155633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3A6CCEF9" wp14:editId="7B4CE95D">
            <wp:extent cx="2717165" cy="6227445"/>
            <wp:effectExtent l="0" t="0" r="0" b="0"/>
            <wp:docPr id="73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8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62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9C85" w14:textId="77777777" w:rsidR="005503D4" w:rsidRDefault="00BC2DB5">
      <w:pPr>
        <w:jc w:val="center"/>
      </w:pPr>
      <w:r>
        <w:rPr>
          <w:i/>
          <w:iCs/>
        </w:rPr>
        <w:t>Figura 46 – Tela de listagem de hospedagem com área destacada para acesso</w:t>
      </w:r>
    </w:p>
    <w:p w14:paraId="6FB98AC8" w14:textId="77777777" w:rsidR="005503D4" w:rsidRDefault="005503D4"/>
    <w:p w14:paraId="3C0E0D39" w14:textId="77777777" w:rsidR="005503D4" w:rsidRDefault="00BC2DB5">
      <w:pPr>
        <w:ind w:firstLine="708"/>
        <w:jc w:val="both"/>
      </w:pPr>
      <w:r>
        <w:t xml:space="preserve">Os mapas de cliques e calor mostram a região mais acessada, como indicados na Figura 47 e Figura 48, </w:t>
      </w:r>
      <w:r>
        <w:t>respectivamente.</w:t>
      </w: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10C906E4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021E1336" w14:textId="77777777" w:rsidR="005503D4" w:rsidRDefault="00BC2DB5">
            <w:r>
              <w:rPr>
                <w:noProof/>
              </w:rPr>
              <w:lastRenderedPageBreak/>
              <w:drawing>
                <wp:inline distT="0" distB="0" distL="0" distR="0" wp14:anchorId="50A19CDB" wp14:editId="630B5200">
                  <wp:extent cx="2557780" cy="5791200"/>
                  <wp:effectExtent l="0" t="0" r="0" b="0"/>
                  <wp:docPr id="74" name="Picture 40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40" descr="A screenshot of a phon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 b="113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780" cy="579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56D3A761" w14:textId="77777777" w:rsidR="005503D4" w:rsidRDefault="00BC2DB5">
            <w:r>
              <w:rPr>
                <w:noProof/>
              </w:rPr>
              <w:drawing>
                <wp:inline distT="0" distB="0" distL="0" distR="0" wp14:anchorId="4455BF0A" wp14:editId="288EB1D5">
                  <wp:extent cx="2533015" cy="5700395"/>
                  <wp:effectExtent l="0" t="0" r="0" b="0"/>
                  <wp:docPr id="75" name="Picture 39" descr="A screenshot of a phon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39" descr="A screenshot of a phone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 b="119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015" cy="570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5FDD6131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0B1A0A5C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010C2160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47 – Mapa de calor indicando o local mais clicado</w:t>
            </w:r>
          </w:p>
          <w:p w14:paraId="49690AF5" w14:textId="77777777" w:rsidR="005503D4" w:rsidRDefault="005503D4"/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5DD643DA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7FF5E83E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48 – Mapa de cliques indicando o local mais clicado</w:t>
            </w:r>
          </w:p>
          <w:p w14:paraId="17DBA1DD" w14:textId="77777777" w:rsidR="005503D4" w:rsidRDefault="005503D4"/>
        </w:tc>
      </w:tr>
    </w:tbl>
    <w:p w14:paraId="4AE680B2" w14:textId="77777777" w:rsidR="005503D4" w:rsidRDefault="005503D4"/>
    <w:p w14:paraId="07E41C16" w14:textId="77777777" w:rsidR="005503D4" w:rsidRDefault="005503D4">
      <w:pPr>
        <w:jc w:val="center"/>
      </w:pPr>
    </w:p>
    <w:p w14:paraId="55162F4A" w14:textId="77777777" w:rsidR="005503D4" w:rsidRDefault="00BC2DB5">
      <w:pPr>
        <w:ind w:firstLine="708"/>
        <w:jc w:val="both"/>
      </w:pPr>
      <w:r>
        <w:t xml:space="preserve">Pelos mapas, percebemos que a maioria clicou no local correto, entretanto também tentaram realizar o </w:t>
      </w:r>
      <w:r>
        <w:t>filtro pelo ícone de filtro.</w:t>
      </w:r>
    </w:p>
    <w:p w14:paraId="4F2105AB" w14:textId="77777777" w:rsidR="005503D4" w:rsidRDefault="00BC2DB5">
      <w:pPr>
        <w:ind w:firstLine="708"/>
        <w:jc w:val="both"/>
      </w:pPr>
      <w:r>
        <w:t>O resultado indicado na Figura 49, demostra que 51% acertaram o local a ser clicado.</w:t>
      </w:r>
    </w:p>
    <w:p w14:paraId="40E35E84" w14:textId="77777777" w:rsidR="005503D4" w:rsidRDefault="00BC2DB5">
      <w:r>
        <w:rPr>
          <w:noProof/>
        </w:rPr>
        <w:drawing>
          <wp:inline distT="0" distB="0" distL="0" distR="0" wp14:anchorId="054911FF" wp14:editId="5F442067">
            <wp:extent cx="5760720" cy="1320800"/>
            <wp:effectExtent l="0" t="0" r="0" b="0"/>
            <wp:docPr id="76" name="Picture 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CF48" w14:textId="77777777" w:rsidR="005503D4" w:rsidRDefault="00BC2DB5">
      <w:pPr>
        <w:jc w:val="center"/>
      </w:pPr>
      <w:r>
        <w:rPr>
          <w:i/>
          <w:iCs/>
        </w:rPr>
        <w:t>Figura 49 – Resultado de onde os participantes tentaram acessar</w:t>
      </w:r>
    </w:p>
    <w:p w14:paraId="3FF5FB7C" w14:textId="77777777" w:rsidR="005503D4" w:rsidRDefault="00BC2DB5">
      <w:pPr>
        <w:tabs>
          <w:tab w:val="left" w:pos="2450"/>
        </w:tabs>
      </w:pPr>
      <w:r>
        <w:tab/>
      </w:r>
    </w:p>
    <w:p w14:paraId="5ABDA77A" w14:textId="6BC65C3D" w:rsidR="005503D4" w:rsidRDefault="00BC2DB5">
      <w:pPr>
        <w:ind w:firstLine="708"/>
        <w:jc w:val="both"/>
      </w:pPr>
      <w:r>
        <w:lastRenderedPageBreak/>
        <w:t>Após os testes de fluxo foi feita a seguinte pergunta ‘Para você é intuiti</w:t>
      </w:r>
      <w:r>
        <w:t xml:space="preserve">vo que ao clicar no ícone de </w:t>
      </w:r>
      <w:del w:id="197" w:author="ALLAN TRINDADE" w:date="2022-05-23T11:38:00Z">
        <w:r w:rsidDel="00F8038D">
          <w:delText>preço(</w:delText>
        </w:r>
      </w:del>
      <w:ins w:id="198" w:author="ALLAN TRINDADE" w:date="2022-05-23T11:38:00Z">
        <w:r w:rsidR="00F8038D">
          <w:t>preço (</w:t>
        </w:r>
      </w:ins>
      <w:r>
        <w:t>$) do Menu, a cada clique, os itens mostrados na tela alternarão entre 'Maior Preço' e 'Menor Preço'?’</w:t>
      </w:r>
    </w:p>
    <w:p w14:paraId="38CECE95" w14:textId="77777777" w:rsidR="005503D4" w:rsidRDefault="005503D4">
      <w:pPr>
        <w:jc w:val="both"/>
      </w:pPr>
    </w:p>
    <w:p w14:paraId="70D80D1B" w14:textId="77777777" w:rsidR="005503D4" w:rsidRDefault="00BC2DB5">
      <w:pPr>
        <w:ind w:firstLine="708"/>
        <w:jc w:val="both"/>
      </w:pPr>
      <w:r>
        <w:t>E obtivemos respostas de 35 participantes, no período de 13/09/2021 até 11/10/2021. E através da análise dos resultad</w:t>
      </w:r>
      <w:r>
        <w:t>os, o gráfico 7 foi gerado.</w:t>
      </w:r>
    </w:p>
    <w:p w14:paraId="2B7BC2FD" w14:textId="77777777" w:rsidR="005503D4" w:rsidRDefault="005503D4"/>
    <w:p w14:paraId="45F43941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539BF52B" wp14:editId="21196616">
            <wp:extent cx="4572000" cy="2743200"/>
            <wp:effectExtent l="0" t="0" r="0" b="0"/>
            <wp:docPr id="77" name="Gráfico 7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5"/>
              </a:graphicData>
            </a:graphic>
          </wp:inline>
        </w:drawing>
      </w:r>
    </w:p>
    <w:p w14:paraId="4545482E" w14:textId="2D465B0B" w:rsidR="005503D4" w:rsidRDefault="00BC2DB5">
      <w:pPr>
        <w:jc w:val="center"/>
      </w:pPr>
      <w:r>
        <w:rPr>
          <w:i/>
          <w:iCs/>
        </w:rPr>
        <w:t xml:space="preserve">Gráfico 7 – Respostas obtidas para a pergunta ‘Para você é intuitivo que ao clicar no ícone de </w:t>
      </w:r>
      <w:r>
        <w:rPr>
          <w:i/>
          <w:iCs/>
        </w:rPr>
        <w:t>preço</w:t>
      </w:r>
      <w:ins w:id="199" w:author="ALLAN TRINDADE" w:date="2022-05-23T11:39:00Z">
        <w:r w:rsidR="00F8038D">
          <w:rPr>
            <w:i/>
            <w:iCs/>
          </w:rPr>
          <w:t xml:space="preserve"> </w:t>
        </w:r>
      </w:ins>
      <w:r>
        <w:rPr>
          <w:i/>
          <w:iCs/>
        </w:rPr>
        <w:t>(</w:t>
      </w:r>
      <w:r>
        <w:rPr>
          <w:i/>
          <w:iCs/>
        </w:rPr>
        <w:t>$) do Menu, a cada clique, os itens mostrados na tela alternarão entre 'Maior Preço' e 'Menor Preço'?’</w:t>
      </w:r>
    </w:p>
    <w:p w14:paraId="0DEEF730" w14:textId="77777777" w:rsidR="005503D4" w:rsidRDefault="005503D4">
      <w:pPr>
        <w:jc w:val="both"/>
      </w:pPr>
    </w:p>
    <w:p w14:paraId="238DA430" w14:textId="68300876" w:rsidR="005503D4" w:rsidRDefault="00BC2DB5">
      <w:pPr>
        <w:ind w:firstLine="709"/>
        <w:jc w:val="both"/>
      </w:pPr>
      <w:r>
        <w:t xml:space="preserve">Foi </w:t>
      </w:r>
      <w:r>
        <w:t xml:space="preserve">observado que 51% dos participantes responderam que Sim, para a pergunta. 26% responderam </w:t>
      </w:r>
      <w:del w:id="200" w:author="ALLAN TRINDADE" w:date="2022-05-23T11:39:00Z">
        <w:r w:rsidDel="00F8038D">
          <w:delText>que Não</w:delText>
        </w:r>
      </w:del>
      <w:ins w:id="201" w:author="ALLAN TRINDADE" w:date="2022-05-23T11:39:00Z">
        <w:r w:rsidR="00F8038D">
          <w:t>que não</w:t>
        </w:r>
      </w:ins>
      <w:r>
        <w:t>. E 23% forneceram outro tipo de respostas que não se enquadraram em nenhuma das categorias.</w:t>
      </w:r>
    </w:p>
    <w:p w14:paraId="0BE07E50" w14:textId="77777777" w:rsidR="005503D4" w:rsidRDefault="005503D4">
      <w:pPr>
        <w:jc w:val="both"/>
      </w:pPr>
    </w:p>
    <w:p w14:paraId="3E5A715E" w14:textId="77777777" w:rsidR="005503D4" w:rsidRDefault="00BC2DB5">
      <w:pPr>
        <w:ind w:firstLine="708"/>
        <w:jc w:val="both"/>
      </w:pPr>
      <w:r>
        <w:t>A segunda pergunta realizada foi ‘É intuitivo que os outros ícone</w:t>
      </w:r>
      <w:r>
        <w:t>s se comportem desta mesma maneira?’. E obtivemos as seguintes respostas dos 35 participantes no período de 13/09/2021 até 11/10/2021:</w:t>
      </w:r>
    </w:p>
    <w:p w14:paraId="2EBC06BB" w14:textId="77777777" w:rsidR="005503D4" w:rsidRDefault="005503D4"/>
    <w:p w14:paraId="7E5AF6C4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666E304F" wp14:editId="2C402A21">
            <wp:extent cx="4572000" cy="2743200"/>
            <wp:effectExtent l="0" t="0" r="0" b="0"/>
            <wp:docPr id="78" name="Gráfico 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6"/>
              </a:graphicData>
            </a:graphic>
          </wp:inline>
        </w:drawing>
      </w:r>
    </w:p>
    <w:p w14:paraId="02B9BE4F" w14:textId="70402905" w:rsidR="005503D4" w:rsidRDefault="00BC2DB5">
      <w:pPr>
        <w:jc w:val="center"/>
      </w:pPr>
      <w:r>
        <w:rPr>
          <w:i/>
          <w:iCs/>
        </w:rPr>
        <w:t xml:space="preserve">Gráfico </w:t>
      </w:r>
      <w:del w:id="202" w:author="ALLAN TRINDADE" w:date="2022-05-23T11:40:00Z">
        <w:r w:rsidDel="00F8038D">
          <w:rPr>
            <w:i/>
            <w:iCs/>
          </w:rPr>
          <w:delText>8  –</w:delText>
        </w:r>
      </w:del>
      <w:ins w:id="203" w:author="ALLAN TRINDADE" w:date="2022-05-23T11:40:00Z">
        <w:r w:rsidR="00F8038D">
          <w:rPr>
            <w:i/>
            <w:iCs/>
          </w:rPr>
          <w:t>8 –</w:t>
        </w:r>
      </w:ins>
      <w:r>
        <w:rPr>
          <w:i/>
          <w:iCs/>
        </w:rPr>
        <w:t xml:space="preserve"> Respostas obtidas para a pergunta ‘É intuitivo que os outros ícones se comportem desta mesma maneira?’</w:t>
      </w:r>
    </w:p>
    <w:p w14:paraId="2AC68EFA" w14:textId="5A344E10" w:rsidR="005503D4" w:rsidRDefault="00BC2DB5">
      <w:pPr>
        <w:ind w:firstLine="709"/>
        <w:jc w:val="both"/>
      </w:pPr>
      <w:r>
        <w:lastRenderedPageBreak/>
        <w:t>Fo</w:t>
      </w:r>
      <w:r>
        <w:t xml:space="preserve">i observado que 55% dos participantes responderam que Sim, para a pergunta. 33% responderam </w:t>
      </w:r>
      <w:del w:id="204" w:author="ALLAN TRINDADE" w:date="2022-05-23T11:39:00Z">
        <w:r w:rsidDel="00F8038D">
          <w:delText>que Não</w:delText>
        </w:r>
      </w:del>
      <w:ins w:id="205" w:author="ALLAN TRINDADE" w:date="2022-05-23T11:39:00Z">
        <w:r w:rsidR="00F8038D">
          <w:t>que não</w:t>
        </w:r>
      </w:ins>
      <w:r>
        <w:t>. 6% forneceram outro tipo de respostas que não se enquadraram em nenhuma das categorias. E 6% não responderam.</w:t>
      </w:r>
    </w:p>
    <w:p w14:paraId="1E67E218" w14:textId="77777777" w:rsidR="005503D4" w:rsidRDefault="005503D4">
      <w:pPr>
        <w:jc w:val="both"/>
      </w:pPr>
    </w:p>
    <w:p w14:paraId="125971F6" w14:textId="77777777" w:rsidR="005503D4" w:rsidRDefault="00BC2DB5">
      <w:pPr>
        <w:ind w:firstLine="708"/>
        <w:jc w:val="both"/>
      </w:pPr>
      <w:r>
        <w:t xml:space="preserve">O teste está disponível no link: </w:t>
      </w:r>
      <w:hyperlink r:id="rId97">
        <w:r>
          <w:rPr>
            <w:rStyle w:val="LinkdaInternet"/>
          </w:rPr>
          <w:t>https://app.usabilityhub.com/do/5401b92f4418/4182</w:t>
        </w:r>
      </w:hyperlink>
      <w:r>
        <w:t xml:space="preserve"> </w:t>
      </w:r>
    </w:p>
    <w:p w14:paraId="0C75A989" w14:textId="77777777" w:rsidR="005503D4" w:rsidRDefault="005503D4">
      <w:pPr>
        <w:pStyle w:val="PargrafodaLista"/>
        <w:jc w:val="both"/>
      </w:pPr>
    </w:p>
    <w:p w14:paraId="18F5A4F8" w14:textId="77777777" w:rsidR="005503D4" w:rsidRDefault="00BC2DB5">
      <w:pPr>
        <w:jc w:val="both"/>
        <w:rPr>
          <w:b/>
          <w:bCs/>
        </w:rPr>
      </w:pPr>
      <w:r>
        <w:rPr>
          <w:b/>
          <w:bCs/>
        </w:rPr>
        <w:t>Melhoria no protótipo</w:t>
      </w:r>
    </w:p>
    <w:p w14:paraId="22C67A6A" w14:textId="77777777" w:rsidR="005503D4" w:rsidRDefault="00BC2DB5">
      <w:pPr>
        <w:ind w:firstLine="708"/>
        <w:jc w:val="both"/>
      </w:pPr>
      <w:r>
        <w:t>Com a análise realizada, notamos que existe uma dúvida por parte dos participantes quanto ao filtro, pois muitos estão acost</w:t>
      </w:r>
      <w:r>
        <w:t>umados em entrar no ícone/link filtro e realizar a filtragem.</w:t>
      </w:r>
    </w:p>
    <w:p w14:paraId="3352F074" w14:textId="77777777" w:rsidR="005503D4" w:rsidRDefault="00BC2DB5">
      <w:pPr>
        <w:ind w:firstLine="708"/>
        <w:jc w:val="both"/>
      </w:pPr>
      <w:r>
        <w:t>Outra resposta relevante mostra que um participante considere que ao mostrar a listagem, já esteja sendo filtrada pelas avalições – sendo as melhores pontuadas vindo em primeiro.</w:t>
      </w:r>
    </w:p>
    <w:p w14:paraId="0FDF519C" w14:textId="0A642B37" w:rsidR="005503D4" w:rsidRDefault="00BC2DB5">
      <w:pPr>
        <w:ind w:firstLine="708"/>
        <w:jc w:val="both"/>
      </w:pPr>
      <w:r>
        <w:t>Como melhoria p</w:t>
      </w:r>
      <w:r>
        <w:t xml:space="preserve">ara o projeto, realizar </w:t>
      </w:r>
      <w:del w:id="206" w:author="ALLAN TRINDADE" w:date="2022-05-23T11:39:00Z">
        <w:r w:rsidDel="00F8038D">
          <w:delText>as listagem</w:delText>
        </w:r>
      </w:del>
      <w:ins w:id="207" w:author="ALLAN TRINDADE" w:date="2022-05-23T11:39:00Z">
        <w:r w:rsidR="00F8038D">
          <w:t>as listagens</w:t>
        </w:r>
      </w:ins>
      <w:r>
        <w:t xml:space="preserve"> já de forma a listar por avaliações. E ao clicar no filtro, um dropdown para o usuário escolher entre menor preço ou maior preço. A Figura 50 indica a melhoria sugerida.</w:t>
      </w:r>
    </w:p>
    <w:p w14:paraId="054A7B62" w14:textId="77777777" w:rsidR="005503D4" w:rsidRDefault="005503D4">
      <w:pPr>
        <w:ind w:firstLine="708"/>
      </w:pPr>
    </w:p>
    <w:p w14:paraId="156C0A70" w14:textId="77777777" w:rsidR="005503D4" w:rsidRDefault="00BC2DB5">
      <w:pPr>
        <w:pStyle w:val="PargrafodaLista"/>
        <w:jc w:val="center"/>
      </w:pPr>
      <w:r>
        <w:rPr>
          <w:noProof/>
        </w:rPr>
        <w:drawing>
          <wp:inline distT="0" distB="0" distL="0" distR="0" wp14:anchorId="349D0F41" wp14:editId="085EED3C">
            <wp:extent cx="2376170" cy="5302885"/>
            <wp:effectExtent l="0" t="0" r="0" b="0"/>
            <wp:docPr id="79" name="Picture 16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67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b="9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17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2820" w14:textId="77777777" w:rsidR="005503D4" w:rsidRDefault="00BC2DB5">
      <w:pPr>
        <w:jc w:val="center"/>
      </w:pPr>
      <w:r>
        <w:rPr>
          <w:i/>
          <w:iCs/>
        </w:rPr>
        <w:t>Figura 50 – Melhoria sugerida para o filtro</w:t>
      </w:r>
    </w:p>
    <w:p w14:paraId="61E551BA" w14:textId="77777777" w:rsidR="005503D4" w:rsidRDefault="005503D4">
      <w:pPr>
        <w:pStyle w:val="PargrafodaLista"/>
        <w:jc w:val="center"/>
      </w:pPr>
    </w:p>
    <w:p w14:paraId="357D4162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>Te</w:t>
      </w:r>
      <w:r>
        <w:rPr>
          <w:b/>
          <w:bCs/>
        </w:rPr>
        <w:t>ste sobre comentários e valor</w:t>
      </w:r>
    </w:p>
    <w:p w14:paraId="21422D43" w14:textId="77777777" w:rsidR="005503D4" w:rsidRDefault="00BC2DB5">
      <w:pPr>
        <w:ind w:firstLine="708"/>
        <w:jc w:val="both"/>
      </w:pPr>
      <w:r>
        <w:t>Para este teste, a proposta foi identificar se o usuário conseguiria acessar o a tela onde poderia ver ou deixar um comentário.</w:t>
      </w:r>
    </w:p>
    <w:p w14:paraId="02CF22F5" w14:textId="77777777" w:rsidR="005503D4" w:rsidRDefault="00BC2DB5">
      <w:pPr>
        <w:ind w:firstLine="708"/>
        <w:jc w:val="both"/>
      </w:pPr>
      <w:r>
        <w:lastRenderedPageBreak/>
        <w:t>A tela pertinente ao teste foi a de Descrição de uma hospedagem, indicado pela Figura 51:</w:t>
      </w:r>
    </w:p>
    <w:p w14:paraId="5F7CCCA5" w14:textId="77777777" w:rsidR="005503D4" w:rsidRDefault="005503D4">
      <w:pPr>
        <w:ind w:firstLine="708"/>
      </w:pPr>
    </w:p>
    <w:p w14:paraId="51C3C643" w14:textId="77777777" w:rsidR="005503D4" w:rsidRDefault="00BC2DB5">
      <w:pPr>
        <w:pStyle w:val="PargrafodaLista"/>
        <w:jc w:val="center"/>
      </w:pPr>
      <w:r>
        <w:rPr>
          <w:noProof/>
        </w:rPr>
        <w:drawing>
          <wp:inline distT="0" distB="0" distL="0" distR="0" wp14:anchorId="3CBFC840" wp14:editId="24721498">
            <wp:extent cx="2362835" cy="5454650"/>
            <wp:effectExtent l="0" t="0" r="0" b="0"/>
            <wp:docPr id="80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54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9CD88" w14:textId="77777777" w:rsidR="005503D4" w:rsidRDefault="00BC2DB5">
      <w:pPr>
        <w:jc w:val="center"/>
      </w:pPr>
      <w:r>
        <w:rPr>
          <w:i/>
          <w:iCs/>
        </w:rPr>
        <w:t>Figura 51 – Tela da hospedagem selecionada</w:t>
      </w:r>
    </w:p>
    <w:p w14:paraId="4D6EC867" w14:textId="77777777" w:rsidR="005503D4" w:rsidRDefault="005503D4">
      <w:pPr>
        <w:pStyle w:val="PargrafodaLista"/>
        <w:jc w:val="center"/>
      </w:pPr>
    </w:p>
    <w:p w14:paraId="2E0AE3C5" w14:textId="77777777" w:rsidR="005503D4" w:rsidRDefault="00BC2DB5">
      <w:pPr>
        <w:pStyle w:val="PargrafodaLista"/>
        <w:ind w:left="0" w:firstLine="709"/>
        <w:jc w:val="both"/>
      </w:pPr>
      <w:r>
        <w:t>Os mapas de calor e clique, mostram os campos mais clicados, apresentados nas Figuras 52 e 53, respectivamente.</w:t>
      </w:r>
    </w:p>
    <w:p w14:paraId="72D0D9ED" w14:textId="77777777" w:rsidR="005503D4" w:rsidRDefault="005503D4">
      <w:pPr>
        <w:pStyle w:val="PargrafodaLista"/>
        <w:jc w:val="center"/>
      </w:pPr>
    </w:p>
    <w:tbl>
      <w:tblPr>
        <w:tblStyle w:val="Tabelacomgrade"/>
        <w:tblW w:w="8351" w:type="dxa"/>
        <w:tblInd w:w="720" w:type="dxa"/>
        <w:tblLook w:val="04A0" w:firstRow="1" w:lastRow="0" w:firstColumn="1" w:lastColumn="0" w:noHBand="0" w:noVBand="1"/>
      </w:tblPr>
      <w:tblGrid>
        <w:gridCol w:w="4112"/>
        <w:gridCol w:w="4239"/>
      </w:tblGrid>
      <w:tr w:rsidR="005503D4" w14:paraId="6E804508" w14:textId="77777777">
        <w:tc>
          <w:tcPr>
            <w:tcW w:w="4107" w:type="dxa"/>
            <w:tcBorders>
              <w:top w:val="nil"/>
              <w:left w:val="nil"/>
              <w:bottom w:val="nil"/>
              <w:right w:val="nil"/>
            </w:tcBorders>
          </w:tcPr>
          <w:p w14:paraId="51453F60" w14:textId="77777777" w:rsidR="005503D4" w:rsidRDefault="00BC2DB5">
            <w:pPr>
              <w:pStyle w:val="PargrafodaLista"/>
              <w:ind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8CE0C9" wp14:editId="0298697F">
                  <wp:extent cx="2522220" cy="6085205"/>
                  <wp:effectExtent l="0" t="0" r="0" b="0"/>
                  <wp:docPr id="81" name="Picture 57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57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rcRect b="53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2220" cy="608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3" w:type="dxa"/>
            <w:tcBorders>
              <w:top w:val="nil"/>
              <w:left w:val="nil"/>
              <w:bottom w:val="nil"/>
              <w:right w:val="nil"/>
            </w:tcBorders>
          </w:tcPr>
          <w:p w14:paraId="689D1D77" w14:textId="77777777" w:rsidR="005503D4" w:rsidRDefault="00BC2DB5">
            <w:pPr>
              <w:pStyle w:val="PargrafodaLista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2C13E4E3" wp14:editId="12409157">
                  <wp:extent cx="2604135" cy="6265545"/>
                  <wp:effectExtent l="0" t="0" r="0" b="0"/>
                  <wp:docPr id="82" name="Picture 58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58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rcRect b="55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4135" cy="626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5D9F7DEE" w14:textId="77777777">
        <w:tc>
          <w:tcPr>
            <w:tcW w:w="4107" w:type="dxa"/>
            <w:tcBorders>
              <w:top w:val="nil"/>
            </w:tcBorders>
          </w:tcPr>
          <w:p w14:paraId="49E525D6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76E96C2A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52 – Mapa de calor indicando o local mais clicado</w:t>
            </w:r>
          </w:p>
          <w:p w14:paraId="73E776E6" w14:textId="77777777" w:rsidR="005503D4" w:rsidRDefault="005503D4">
            <w:pPr>
              <w:pStyle w:val="PargrafodaLista"/>
              <w:ind w:left="0"/>
              <w:jc w:val="center"/>
            </w:pPr>
          </w:p>
        </w:tc>
        <w:tc>
          <w:tcPr>
            <w:tcW w:w="4243" w:type="dxa"/>
            <w:tcBorders>
              <w:top w:val="nil"/>
            </w:tcBorders>
          </w:tcPr>
          <w:p w14:paraId="11C94846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71E65C80" w14:textId="77777777" w:rsidR="005503D4" w:rsidRDefault="00BC2DB5">
            <w:pPr>
              <w:jc w:val="center"/>
            </w:pPr>
            <w:r>
              <w:rPr>
                <w:i/>
                <w:iCs/>
              </w:rPr>
              <w:t xml:space="preserve">Figura 53 – Mapa de cliques </w:t>
            </w:r>
            <w:r>
              <w:rPr>
                <w:i/>
                <w:iCs/>
              </w:rPr>
              <w:t>indicando o local mais clicado</w:t>
            </w:r>
          </w:p>
          <w:p w14:paraId="2D7787BF" w14:textId="77777777" w:rsidR="005503D4" w:rsidRDefault="005503D4">
            <w:pPr>
              <w:pStyle w:val="PargrafodaLista"/>
              <w:ind w:left="0"/>
              <w:jc w:val="center"/>
            </w:pPr>
          </w:p>
        </w:tc>
      </w:tr>
    </w:tbl>
    <w:p w14:paraId="4AAF019B" w14:textId="77777777" w:rsidR="005503D4" w:rsidRDefault="005503D4">
      <w:pPr>
        <w:pStyle w:val="PargrafodaLista"/>
        <w:jc w:val="center"/>
      </w:pPr>
    </w:p>
    <w:p w14:paraId="36DD7199" w14:textId="77777777" w:rsidR="005503D4" w:rsidRDefault="005503D4">
      <w:pPr>
        <w:jc w:val="center"/>
      </w:pPr>
    </w:p>
    <w:p w14:paraId="685BCFB3" w14:textId="77777777" w:rsidR="005503D4" w:rsidRDefault="00BC2DB5">
      <w:pPr>
        <w:ind w:firstLine="709"/>
        <w:jc w:val="both"/>
      </w:pPr>
      <w:r>
        <w:t xml:space="preserve">O tipo de teste aplicado foi o de primeiro clique, no qual o usuário deveria clicar somente uma vez na tela, de acordo com a pergunta. Neste caso, a pergunta realizada foi ‘Onde você clicaria para ver os </w:t>
      </w:r>
      <w:r>
        <w:t>comentários ou deixar um comentário?’. E obtivemos as seguintes respostas dos 34 participantes no período de 13/09/2021 até 11/10/2021.</w:t>
      </w:r>
    </w:p>
    <w:p w14:paraId="253BED0E" w14:textId="77777777" w:rsidR="005503D4" w:rsidRDefault="005503D4"/>
    <w:p w14:paraId="07020290" w14:textId="77777777" w:rsidR="005503D4" w:rsidRDefault="005503D4"/>
    <w:p w14:paraId="732904EF" w14:textId="77777777" w:rsidR="005503D4" w:rsidRDefault="00BC2DB5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52147BEA" wp14:editId="76E29A85">
            <wp:extent cx="4556760" cy="2713990"/>
            <wp:effectExtent l="0" t="0" r="0" b="0"/>
            <wp:docPr id="83" name="Gráfico 8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2"/>
              </a:graphicData>
            </a:graphic>
          </wp:inline>
        </w:drawing>
      </w:r>
    </w:p>
    <w:p w14:paraId="07AF2EA0" w14:textId="3C0C67E2" w:rsidR="005503D4" w:rsidRDefault="00BC2DB5">
      <w:pPr>
        <w:jc w:val="center"/>
      </w:pPr>
      <w:r>
        <w:rPr>
          <w:i/>
          <w:iCs/>
        </w:rPr>
        <w:t xml:space="preserve">Gráfico </w:t>
      </w:r>
      <w:del w:id="208" w:author="ALLAN TRINDADE" w:date="2022-05-23T11:39:00Z">
        <w:r w:rsidDel="00F8038D">
          <w:rPr>
            <w:i/>
            <w:iCs/>
          </w:rPr>
          <w:delText>9  –</w:delText>
        </w:r>
      </w:del>
      <w:ins w:id="209" w:author="ALLAN TRINDADE" w:date="2022-05-23T11:39:00Z">
        <w:r w:rsidR="00F8038D">
          <w:rPr>
            <w:i/>
            <w:iCs/>
          </w:rPr>
          <w:t>9 –</w:t>
        </w:r>
      </w:ins>
      <w:r>
        <w:rPr>
          <w:i/>
          <w:iCs/>
        </w:rPr>
        <w:t xml:space="preserve"> Respostas obtidas para a pergunta ‘Onde você clicaria para ver os comentários ou deixar um comentário?’</w:t>
      </w:r>
    </w:p>
    <w:p w14:paraId="669C75E2" w14:textId="77777777" w:rsidR="005503D4" w:rsidRDefault="005503D4">
      <w:pPr>
        <w:ind w:left="709"/>
        <w:jc w:val="both"/>
      </w:pPr>
    </w:p>
    <w:p w14:paraId="1B633D10" w14:textId="29762E2C" w:rsidR="005503D4" w:rsidRDefault="00BC2DB5">
      <w:pPr>
        <w:ind w:firstLine="709"/>
        <w:jc w:val="both"/>
      </w:pPr>
      <w:r>
        <w:t xml:space="preserve">Foi observado que 85% dos participantes responderam que Sim, para a pergunta. 3% responderam </w:t>
      </w:r>
      <w:del w:id="210" w:author="ALLAN TRINDADE" w:date="2022-05-23T11:39:00Z">
        <w:r w:rsidDel="00F8038D">
          <w:delText>que Não</w:delText>
        </w:r>
      </w:del>
      <w:ins w:id="211" w:author="ALLAN TRINDADE" w:date="2022-05-23T11:39:00Z">
        <w:r w:rsidR="00F8038D">
          <w:t>que não</w:t>
        </w:r>
      </w:ins>
      <w:r>
        <w:t>. E12% forneceram outro tipo de respostas que não se enquadraram em nenhuma das categorias.</w:t>
      </w:r>
    </w:p>
    <w:p w14:paraId="492A601C" w14:textId="77777777" w:rsidR="005503D4" w:rsidRDefault="005503D4">
      <w:pPr>
        <w:jc w:val="both"/>
      </w:pPr>
    </w:p>
    <w:p w14:paraId="79B5EF14" w14:textId="77777777" w:rsidR="005503D4" w:rsidRDefault="00BC2DB5">
      <w:pPr>
        <w:ind w:firstLine="633"/>
        <w:jc w:val="both"/>
      </w:pPr>
      <w:r>
        <w:t>A seguinte pergunta realizada foi ‘É intuitivo que os cifrões</w:t>
      </w:r>
      <w:r>
        <w:t xml:space="preserve"> ($) indiquem o valor do estabelecimento, quanto menos cifrões mais barato e quanto mais caro?’. E as respostas obtidas resultaram no gráfico 10.</w:t>
      </w:r>
    </w:p>
    <w:p w14:paraId="53A1DB75" w14:textId="77777777" w:rsidR="005503D4" w:rsidRDefault="005503D4"/>
    <w:p w14:paraId="036D07D3" w14:textId="77777777" w:rsidR="005503D4" w:rsidRDefault="00BC2DB5">
      <w:pPr>
        <w:pStyle w:val="PargrafodaLista"/>
      </w:pPr>
      <w:r>
        <w:rPr>
          <w:noProof/>
        </w:rPr>
        <w:drawing>
          <wp:inline distT="0" distB="0" distL="0" distR="0" wp14:anchorId="6E4ECA56" wp14:editId="5FB54658">
            <wp:extent cx="4572000" cy="2743200"/>
            <wp:effectExtent l="0" t="0" r="0" b="0"/>
            <wp:docPr id="84" name="Gráfico 8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3"/>
              </a:graphicData>
            </a:graphic>
          </wp:inline>
        </w:drawing>
      </w:r>
    </w:p>
    <w:p w14:paraId="08D1E7D9" w14:textId="1F567A81" w:rsidR="005503D4" w:rsidRDefault="00BC2DB5">
      <w:pPr>
        <w:jc w:val="center"/>
      </w:pPr>
      <w:r>
        <w:rPr>
          <w:i/>
          <w:iCs/>
        </w:rPr>
        <w:t xml:space="preserve">Gráfico </w:t>
      </w:r>
      <w:del w:id="212" w:author="ALLAN TRINDADE" w:date="2022-05-23T11:39:00Z">
        <w:r w:rsidDel="00F8038D">
          <w:rPr>
            <w:i/>
            <w:iCs/>
          </w:rPr>
          <w:delText>10  –</w:delText>
        </w:r>
      </w:del>
      <w:ins w:id="213" w:author="ALLAN TRINDADE" w:date="2022-05-23T11:39:00Z">
        <w:r w:rsidR="00F8038D">
          <w:rPr>
            <w:i/>
            <w:iCs/>
          </w:rPr>
          <w:t>10 –</w:t>
        </w:r>
      </w:ins>
      <w:r>
        <w:rPr>
          <w:i/>
          <w:iCs/>
        </w:rPr>
        <w:t xml:space="preserve"> Respostas obtidas para a pergunta ‘É intuitivo que os cifrões ($) indiquem o valor do estabel</w:t>
      </w:r>
      <w:r>
        <w:rPr>
          <w:i/>
          <w:iCs/>
        </w:rPr>
        <w:t>ecimento, quanto menos cifrões mais barato e quanto mais caro?’</w:t>
      </w:r>
    </w:p>
    <w:p w14:paraId="77B81A2A" w14:textId="77777777" w:rsidR="005503D4" w:rsidRDefault="005503D4">
      <w:pPr>
        <w:pStyle w:val="PargrafodaLista"/>
      </w:pPr>
    </w:p>
    <w:p w14:paraId="6CD0AF25" w14:textId="1B470F5A" w:rsidR="005503D4" w:rsidRDefault="00BC2DB5">
      <w:pPr>
        <w:ind w:firstLine="709"/>
        <w:jc w:val="both"/>
      </w:pPr>
      <w:r>
        <w:t xml:space="preserve">Foi observado que 94% dos participantes responderam que Sim, para a pergunta. 6% responderam </w:t>
      </w:r>
      <w:del w:id="214" w:author="ALLAN TRINDADE" w:date="2022-05-23T11:39:00Z">
        <w:r w:rsidDel="00F8038D">
          <w:delText>que Não</w:delText>
        </w:r>
      </w:del>
      <w:ins w:id="215" w:author="ALLAN TRINDADE" w:date="2022-05-23T11:39:00Z">
        <w:r w:rsidR="00F8038D">
          <w:t>que não</w:t>
        </w:r>
      </w:ins>
      <w:r>
        <w:t>.</w:t>
      </w:r>
    </w:p>
    <w:p w14:paraId="1CDC223E" w14:textId="77777777" w:rsidR="005503D4" w:rsidRDefault="005503D4">
      <w:pPr>
        <w:pStyle w:val="PargrafodaLista"/>
        <w:jc w:val="both"/>
      </w:pPr>
    </w:p>
    <w:p w14:paraId="441A6B7B" w14:textId="77777777" w:rsidR="005503D4" w:rsidRDefault="00BC2DB5">
      <w:pPr>
        <w:ind w:firstLine="633"/>
        <w:jc w:val="both"/>
      </w:pPr>
      <w:r>
        <w:t xml:space="preserve">Através das respostas e pelos mapas, identificamos que a maioria dos </w:t>
      </w:r>
      <w:r>
        <w:t>participantes conseguem distinguir o local para visualizar comentários e que os cifrões indicam o valor do estabelecimento. Mas alguns sentiram dificuldade por conta do tamanho e a localização.</w:t>
      </w:r>
    </w:p>
    <w:p w14:paraId="449A280C" w14:textId="77777777" w:rsidR="005503D4" w:rsidRDefault="005503D4">
      <w:pPr>
        <w:pStyle w:val="PargrafodaLista"/>
        <w:jc w:val="both"/>
      </w:pPr>
    </w:p>
    <w:p w14:paraId="68FF3072" w14:textId="77777777" w:rsidR="005503D4" w:rsidRDefault="00BC2DB5">
      <w:pPr>
        <w:ind w:firstLine="633"/>
        <w:jc w:val="both"/>
      </w:pPr>
      <w:r>
        <w:t xml:space="preserve">O teste está disponível no link: </w:t>
      </w:r>
      <w:hyperlink r:id="rId104">
        <w:r>
          <w:rPr>
            <w:rStyle w:val="LinkdaInternet"/>
          </w:rPr>
          <w:t>https://app.usabilityhub.com/do/a3d11979a620/b48</w:t>
        </w:r>
      </w:hyperlink>
      <w:r>
        <w:t xml:space="preserve"> </w:t>
      </w:r>
    </w:p>
    <w:p w14:paraId="20F26852" w14:textId="77777777" w:rsidR="005503D4" w:rsidRDefault="005503D4">
      <w:pPr>
        <w:pStyle w:val="PargrafodaLista"/>
      </w:pPr>
    </w:p>
    <w:p w14:paraId="0E98E2A4" w14:textId="77777777" w:rsidR="005503D4" w:rsidRDefault="00BC2DB5">
      <w:pPr>
        <w:jc w:val="both"/>
        <w:rPr>
          <w:b/>
          <w:bCs/>
        </w:rPr>
      </w:pPr>
      <w:r>
        <w:rPr>
          <w:b/>
          <w:bCs/>
        </w:rPr>
        <w:t>Melhoria no protótipo</w:t>
      </w:r>
    </w:p>
    <w:p w14:paraId="1A3B60AF" w14:textId="77777777" w:rsidR="005503D4" w:rsidRDefault="00BC2DB5">
      <w:pPr>
        <w:ind w:firstLine="708"/>
        <w:jc w:val="both"/>
      </w:pPr>
      <w:r>
        <w:t xml:space="preserve">Com a análise realizada e percebendo a dificuldade e sugestão de alguns participantes, trouxemos como melhoria outro link maior para o usuário </w:t>
      </w:r>
      <w:r>
        <w:t>identificar onde, também, poderia acessar os comentários. A melhoria está apresentada na Figura 54.</w:t>
      </w:r>
    </w:p>
    <w:p w14:paraId="72F8C867" w14:textId="77777777" w:rsidR="005503D4" w:rsidRDefault="005503D4"/>
    <w:p w14:paraId="4D2D056A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4858769C" wp14:editId="04CB13F2">
            <wp:extent cx="2565400" cy="6334125"/>
            <wp:effectExtent l="0" t="0" r="0" b="0"/>
            <wp:docPr id="85" name="Picture 5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59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7FDC" w14:textId="77777777" w:rsidR="005503D4" w:rsidRDefault="00BC2DB5">
      <w:pPr>
        <w:jc w:val="center"/>
      </w:pPr>
      <w:r>
        <w:rPr>
          <w:i/>
          <w:iCs/>
        </w:rPr>
        <w:t>Figura 54 – Melhoria do protótipo para os comentários</w:t>
      </w:r>
    </w:p>
    <w:p w14:paraId="4676F848" w14:textId="77777777" w:rsidR="005503D4" w:rsidRDefault="005503D4">
      <w:pPr>
        <w:jc w:val="center"/>
      </w:pPr>
    </w:p>
    <w:p w14:paraId="5D1FC86F" w14:textId="77777777" w:rsidR="005503D4" w:rsidRDefault="005503D4"/>
    <w:p w14:paraId="275921D8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>Teste Menu Deslizante</w:t>
      </w:r>
    </w:p>
    <w:p w14:paraId="217414F1" w14:textId="77777777" w:rsidR="005503D4" w:rsidRDefault="00BC2DB5">
      <w:pPr>
        <w:ind w:firstLine="708"/>
        <w:jc w:val="both"/>
      </w:pPr>
      <w:r>
        <w:t>Para este teste, a proposta foi identificar se o usuário conseguiria acessa</w:t>
      </w:r>
      <w:r>
        <w:t>r o item no meu ‘Quem Somos’. Pela proposta ser um menu deslizante, o intuito do teste foi entender se o participante já se deparou com uma proposta desta e estaria habituado ou se seria algo novo e dificultoso.</w:t>
      </w:r>
    </w:p>
    <w:p w14:paraId="7D54213D" w14:textId="77777777" w:rsidR="005503D4" w:rsidRDefault="00BC2DB5">
      <w:pPr>
        <w:ind w:firstLine="708"/>
        <w:jc w:val="both"/>
      </w:pPr>
      <w:r>
        <w:t>A tela pertinente ao teste foi a Home, indic</w:t>
      </w:r>
      <w:r>
        <w:t>ado na Figura 55.</w:t>
      </w:r>
    </w:p>
    <w:p w14:paraId="1F8C0A23" w14:textId="77777777" w:rsidR="005503D4" w:rsidRDefault="005503D4">
      <w:pPr>
        <w:ind w:firstLine="708"/>
      </w:pPr>
    </w:p>
    <w:p w14:paraId="5A6DA69F" w14:textId="77777777" w:rsidR="005503D4" w:rsidRDefault="00BC2DB5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7DC8D326" wp14:editId="1C594767">
            <wp:extent cx="1980565" cy="4912995"/>
            <wp:effectExtent l="0" t="0" r="0" b="0"/>
            <wp:docPr id="86" name="Picture 60" descr="A screenshot of a build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60" descr="A screenshot of a building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0DA9" w14:textId="77777777" w:rsidR="005503D4" w:rsidRDefault="00BC2DB5">
      <w:pPr>
        <w:jc w:val="center"/>
        <w:rPr>
          <w:i/>
          <w:iCs/>
        </w:rPr>
      </w:pPr>
      <w:r>
        <w:rPr>
          <w:i/>
          <w:iCs/>
        </w:rPr>
        <w:t>Figura 55 – Tela Home para acesso do ‘Quem somos’</w:t>
      </w:r>
    </w:p>
    <w:p w14:paraId="397ED573" w14:textId="77777777" w:rsidR="005503D4" w:rsidRDefault="005503D4">
      <w:pPr>
        <w:jc w:val="both"/>
      </w:pPr>
    </w:p>
    <w:p w14:paraId="51CF7A70" w14:textId="77777777" w:rsidR="005503D4" w:rsidRDefault="00BC2DB5">
      <w:pPr>
        <w:ind w:firstLine="708"/>
        <w:jc w:val="both"/>
      </w:pPr>
      <w:r>
        <w:t>O tipo de teste aplicado foi o de visualização da tela e seguindo a pergunta ‘Caso queira acessar item 'Quem Somos', como faria?’, com resposta de múltipla escolha.</w:t>
      </w:r>
    </w:p>
    <w:p w14:paraId="1F98F67A" w14:textId="77777777" w:rsidR="005503D4" w:rsidRDefault="00BC2DB5">
      <w:pPr>
        <w:ind w:firstLine="708"/>
        <w:jc w:val="both"/>
      </w:pPr>
      <w:r>
        <w:t>Os resultados da pe</w:t>
      </w:r>
      <w:r>
        <w:t>squisa apontam que a maioria dos participantes acertariam o modo de acesso, entretanto uma parcela teria dificuldade, como mostrado na Figura 56.</w:t>
      </w:r>
    </w:p>
    <w:p w14:paraId="4A346D5A" w14:textId="77777777" w:rsidR="005503D4" w:rsidRDefault="00BC2DB5">
      <w:r>
        <w:rPr>
          <w:noProof/>
        </w:rPr>
        <w:drawing>
          <wp:inline distT="0" distB="0" distL="0" distR="0" wp14:anchorId="2814F1CB" wp14:editId="468CB523">
            <wp:extent cx="5760720" cy="2543175"/>
            <wp:effectExtent l="0" t="0" r="0" b="0"/>
            <wp:docPr id="87" name="Picture 7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72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F707" w14:textId="77777777" w:rsidR="005503D4" w:rsidRDefault="00BC2DB5">
      <w:pPr>
        <w:jc w:val="center"/>
      </w:pPr>
      <w:r>
        <w:rPr>
          <w:i/>
          <w:iCs/>
        </w:rPr>
        <w:t>Figura 56 – Resultado das respostas para a pergunta de múltipla escolha</w:t>
      </w:r>
    </w:p>
    <w:p w14:paraId="28389F83" w14:textId="77777777" w:rsidR="005503D4" w:rsidRDefault="005503D4"/>
    <w:p w14:paraId="1F4C2182" w14:textId="77777777" w:rsidR="005503D4" w:rsidRDefault="005503D4"/>
    <w:p w14:paraId="46AE458D" w14:textId="4C83E603" w:rsidR="005503D4" w:rsidRDefault="00BC2DB5">
      <w:pPr>
        <w:ind w:firstLine="708"/>
        <w:jc w:val="both"/>
      </w:pPr>
      <w:r>
        <w:t xml:space="preserve">Em seguida foi </w:t>
      </w:r>
      <w:r>
        <w:t xml:space="preserve">perguntado ‘Da forma como é a disposição do Menu, é intuitivo que </w:t>
      </w:r>
      <w:del w:id="216" w:author="ALLAN TRINDADE" w:date="2022-05-23T11:39:00Z">
        <w:r w:rsidDel="00F8038D">
          <w:delText>existam</w:delText>
        </w:r>
      </w:del>
      <w:ins w:id="217" w:author="ALLAN TRINDADE" w:date="2022-05-23T11:39:00Z">
        <w:r w:rsidR="00F8038D">
          <w:t>existem</w:t>
        </w:r>
      </w:ins>
      <w:r>
        <w:t xml:space="preserve"> outras opções para o lado?’, com o intuito de saber o feedback dos participantes.</w:t>
      </w:r>
    </w:p>
    <w:p w14:paraId="26AF1D72" w14:textId="77777777" w:rsidR="005503D4" w:rsidRDefault="00BC2DB5">
      <w:pPr>
        <w:ind w:firstLine="708"/>
      </w:pPr>
      <w:r>
        <w:lastRenderedPageBreak/>
        <w:t>E as respostas obtidas resultaram no gráfico 11.</w:t>
      </w:r>
    </w:p>
    <w:p w14:paraId="2709757C" w14:textId="77777777" w:rsidR="005503D4" w:rsidRDefault="005503D4"/>
    <w:p w14:paraId="30ECCC12" w14:textId="77777777" w:rsidR="005503D4" w:rsidRDefault="005503D4"/>
    <w:p w14:paraId="075DA6F5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1F0DE8FE" wp14:editId="73B0139D">
            <wp:extent cx="4572000" cy="2743200"/>
            <wp:effectExtent l="0" t="0" r="0" b="0"/>
            <wp:docPr id="88" name="Gráfico 8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6"/>
              </a:graphicData>
            </a:graphic>
          </wp:inline>
        </w:drawing>
      </w:r>
    </w:p>
    <w:p w14:paraId="2EDAC55E" w14:textId="78AF20CF" w:rsidR="005503D4" w:rsidRDefault="00BC2DB5">
      <w:pPr>
        <w:jc w:val="center"/>
      </w:pPr>
      <w:r>
        <w:rPr>
          <w:i/>
          <w:iCs/>
        </w:rPr>
        <w:t xml:space="preserve">Gráfico </w:t>
      </w:r>
      <w:del w:id="218" w:author="ALLAN TRINDADE" w:date="2022-05-23T11:39:00Z">
        <w:r w:rsidDel="00F8038D">
          <w:rPr>
            <w:i/>
            <w:iCs/>
          </w:rPr>
          <w:delText>11  –</w:delText>
        </w:r>
      </w:del>
      <w:ins w:id="219" w:author="ALLAN TRINDADE" w:date="2022-05-23T11:39:00Z">
        <w:r w:rsidR="00F8038D">
          <w:rPr>
            <w:i/>
            <w:iCs/>
          </w:rPr>
          <w:t>11 –</w:t>
        </w:r>
      </w:ins>
      <w:r>
        <w:rPr>
          <w:i/>
          <w:iCs/>
        </w:rPr>
        <w:t xml:space="preserve"> Respostas obtidas para a pergunta</w:t>
      </w:r>
      <w:r>
        <w:rPr>
          <w:i/>
          <w:iCs/>
        </w:rPr>
        <w:t xml:space="preserve"> ‘Da forma como é a disposição do Menu, é intuitivo que </w:t>
      </w:r>
      <w:del w:id="220" w:author="ALLAN TRINDADE" w:date="2022-05-23T11:39:00Z">
        <w:r w:rsidDel="00F8038D">
          <w:rPr>
            <w:i/>
            <w:iCs/>
          </w:rPr>
          <w:delText>existam</w:delText>
        </w:r>
      </w:del>
      <w:ins w:id="221" w:author="ALLAN TRINDADE" w:date="2022-05-23T11:39:00Z">
        <w:r w:rsidR="00F8038D">
          <w:rPr>
            <w:i/>
            <w:iCs/>
          </w:rPr>
          <w:t>existem</w:t>
        </w:r>
      </w:ins>
      <w:r>
        <w:rPr>
          <w:i/>
          <w:iCs/>
        </w:rPr>
        <w:t xml:space="preserve"> outras opções para o lado?’</w:t>
      </w:r>
    </w:p>
    <w:p w14:paraId="19D2821D" w14:textId="77777777" w:rsidR="005503D4" w:rsidRDefault="00BC2DB5">
      <w:pPr>
        <w:tabs>
          <w:tab w:val="left" w:pos="567"/>
        </w:tabs>
      </w:pPr>
      <w:r>
        <w:tab/>
      </w:r>
    </w:p>
    <w:p w14:paraId="3BD659A5" w14:textId="77777777" w:rsidR="005503D4" w:rsidRDefault="00BC2DB5">
      <w:pPr>
        <w:ind w:firstLine="709"/>
        <w:jc w:val="both"/>
      </w:pPr>
      <w:r>
        <w:tab/>
        <w:t xml:space="preserve">O teste está disponível no link: </w:t>
      </w:r>
      <w:hyperlink r:id="rId107">
        <w:r>
          <w:rPr>
            <w:rStyle w:val="LinkdaInternet"/>
          </w:rPr>
          <w:t>https://app.usabilityhub.com/do/456282aefc9a/83c4</w:t>
        </w:r>
      </w:hyperlink>
      <w:r>
        <w:t xml:space="preserve"> </w:t>
      </w:r>
    </w:p>
    <w:p w14:paraId="2939D0E1" w14:textId="77777777" w:rsidR="005503D4" w:rsidRDefault="005503D4">
      <w:pPr>
        <w:jc w:val="both"/>
      </w:pPr>
    </w:p>
    <w:p w14:paraId="2A0F1B96" w14:textId="77777777" w:rsidR="005503D4" w:rsidRDefault="00BC2DB5">
      <w:pPr>
        <w:ind w:firstLine="708"/>
        <w:jc w:val="both"/>
      </w:pPr>
      <w:r>
        <w:t>Com a a</w:t>
      </w:r>
      <w:r>
        <w:t>nálise realizada, notamos que a maioria identificou que o menu é um menu deslizante, entretanto alguns usuários sentiram dificuldade em perceber e outros perceberam que o item ‘Quem Somos’ não deveria fazer parte deste bloco de sugestões.</w:t>
      </w:r>
    </w:p>
    <w:p w14:paraId="20A206C9" w14:textId="77777777" w:rsidR="005503D4" w:rsidRDefault="005503D4">
      <w:pPr>
        <w:jc w:val="both"/>
      </w:pPr>
    </w:p>
    <w:p w14:paraId="02EB16D4" w14:textId="77777777" w:rsidR="005503D4" w:rsidRDefault="00BC2DB5">
      <w:pPr>
        <w:jc w:val="both"/>
        <w:rPr>
          <w:b/>
          <w:bCs/>
        </w:rPr>
      </w:pPr>
      <w:r>
        <w:rPr>
          <w:b/>
          <w:bCs/>
        </w:rPr>
        <w:t>Melhoria no prot</w:t>
      </w:r>
      <w:r>
        <w:rPr>
          <w:b/>
          <w:bCs/>
        </w:rPr>
        <w:t>ótipo</w:t>
      </w:r>
    </w:p>
    <w:p w14:paraId="0FD77346" w14:textId="77777777" w:rsidR="005503D4" w:rsidRDefault="00BC2DB5">
      <w:pPr>
        <w:ind w:firstLine="708"/>
        <w:jc w:val="both"/>
      </w:pPr>
      <w:r>
        <w:t>Como possível melhoria no protótipo, os links pertencentes a busca de serviços, pontos turísticos, hospedagens, gastronomia e eventos ficariam no menu principal e o ‘Quem Somos’ iria para a área do usuário junto aos outros links, de Perfil, Comentári</w:t>
      </w:r>
      <w:r>
        <w:t>os e Notificações.</w:t>
      </w:r>
    </w:p>
    <w:p w14:paraId="576DF702" w14:textId="77777777" w:rsidR="005503D4" w:rsidRDefault="00BC2DB5">
      <w:pPr>
        <w:ind w:firstLine="708"/>
        <w:jc w:val="both"/>
      </w:pPr>
      <w:r>
        <w:t>As melhorias podem ser observadas nas Figuras 57 e Figura 58.</w:t>
      </w:r>
    </w:p>
    <w:p w14:paraId="30A9E982" w14:textId="77777777" w:rsidR="005503D4" w:rsidRDefault="005503D4">
      <w:pPr>
        <w:ind w:firstLine="708"/>
        <w:jc w:val="both"/>
      </w:pPr>
    </w:p>
    <w:tbl>
      <w:tblPr>
        <w:tblStyle w:val="Tabelacomgrade"/>
        <w:tblW w:w="9071" w:type="dxa"/>
        <w:tblLook w:val="04A0" w:firstRow="1" w:lastRow="0" w:firstColumn="1" w:lastColumn="0" w:noHBand="0" w:noVBand="1"/>
      </w:tblPr>
      <w:tblGrid>
        <w:gridCol w:w="4233"/>
        <w:gridCol w:w="4838"/>
      </w:tblGrid>
      <w:tr w:rsidR="005503D4" w14:paraId="15D420EE" w14:textId="77777777">
        <w:tc>
          <w:tcPr>
            <w:tcW w:w="4233" w:type="dxa"/>
            <w:tcBorders>
              <w:top w:val="nil"/>
              <w:left w:val="nil"/>
              <w:bottom w:val="nil"/>
              <w:right w:val="nil"/>
            </w:tcBorders>
          </w:tcPr>
          <w:p w14:paraId="016FFBA5" w14:textId="77777777" w:rsidR="005503D4" w:rsidRDefault="00BC2DB5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4ED68D8" wp14:editId="62DBF537">
                  <wp:extent cx="2771775" cy="6592570"/>
                  <wp:effectExtent l="0" t="0" r="0" b="0"/>
                  <wp:docPr id="89" name="Picture 73" descr="Imagem capturada de 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73" descr="Imagem capturada de 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/>
                          <a:srcRect b="39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1775" cy="659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7" w:type="dxa"/>
            <w:tcBorders>
              <w:top w:val="nil"/>
              <w:left w:val="nil"/>
              <w:bottom w:val="nil"/>
              <w:right w:val="nil"/>
            </w:tcBorders>
          </w:tcPr>
          <w:p w14:paraId="40158D22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B5B3B83" wp14:editId="6606E615">
                  <wp:extent cx="3188970" cy="5200015"/>
                  <wp:effectExtent l="0" t="0" r="0" b="0"/>
                  <wp:docPr id="90" name="Imagem 54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m 54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rcRect b="227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8970" cy="520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732F2497" w14:textId="77777777">
        <w:tc>
          <w:tcPr>
            <w:tcW w:w="4233" w:type="dxa"/>
            <w:tcBorders>
              <w:top w:val="nil"/>
              <w:left w:val="nil"/>
              <w:bottom w:val="nil"/>
              <w:right w:val="nil"/>
            </w:tcBorders>
          </w:tcPr>
          <w:p w14:paraId="060005A8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49E5C48A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57 – Melhoria no protótipo para o menu deslizante</w:t>
            </w:r>
          </w:p>
          <w:p w14:paraId="0EB1B90E" w14:textId="77777777" w:rsidR="005503D4" w:rsidRDefault="005503D4">
            <w:pPr>
              <w:jc w:val="both"/>
            </w:pPr>
          </w:p>
        </w:tc>
        <w:tc>
          <w:tcPr>
            <w:tcW w:w="4837" w:type="dxa"/>
            <w:tcBorders>
              <w:top w:val="nil"/>
              <w:left w:val="nil"/>
              <w:bottom w:val="nil"/>
              <w:right w:val="nil"/>
            </w:tcBorders>
          </w:tcPr>
          <w:p w14:paraId="5314F62C" w14:textId="77777777" w:rsidR="005503D4" w:rsidRDefault="005503D4">
            <w:pPr>
              <w:jc w:val="center"/>
            </w:pPr>
          </w:p>
          <w:p w14:paraId="6634D6A4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58 – Melhoria no protótipo, ‘Quem Somos’ adicionado no menu do usuário</w:t>
            </w:r>
          </w:p>
          <w:p w14:paraId="141B378F" w14:textId="77777777" w:rsidR="005503D4" w:rsidRDefault="005503D4">
            <w:pPr>
              <w:jc w:val="both"/>
            </w:pPr>
          </w:p>
        </w:tc>
      </w:tr>
    </w:tbl>
    <w:p w14:paraId="729BA52C" w14:textId="77777777" w:rsidR="005503D4" w:rsidRDefault="005503D4">
      <w:pPr>
        <w:ind w:firstLine="708"/>
        <w:jc w:val="both"/>
      </w:pPr>
    </w:p>
    <w:p w14:paraId="581C6D9D" w14:textId="77777777" w:rsidR="005503D4" w:rsidRDefault="005503D4">
      <w:pPr>
        <w:jc w:val="both"/>
      </w:pPr>
    </w:p>
    <w:p w14:paraId="55A5F7C6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 xml:space="preserve">Teste de Avaliação e </w:t>
      </w:r>
      <w:r>
        <w:rPr>
          <w:b/>
          <w:bCs/>
        </w:rPr>
        <w:t>Comentários na tela de Gastronomia</w:t>
      </w:r>
    </w:p>
    <w:p w14:paraId="5B1F5BAB" w14:textId="35E28D08" w:rsidR="005503D4" w:rsidRDefault="00BC2DB5">
      <w:pPr>
        <w:ind w:firstLine="708"/>
        <w:jc w:val="both"/>
      </w:pPr>
      <w:r>
        <w:t xml:space="preserve">Para este teste, a proposta foi identificar se o usuário conseguiria seguir o fluxo corretamente para responder </w:t>
      </w:r>
      <w:del w:id="222" w:author="ALLAN TRINDADE" w:date="2022-05-23T11:39:00Z">
        <w:r w:rsidDel="00F8038D">
          <w:delText>a</w:delText>
        </w:r>
      </w:del>
      <w:ins w:id="223" w:author="ALLAN TRINDADE" w:date="2022-05-23T11:39:00Z">
        <w:r w:rsidR="00F8038D">
          <w:t>à</w:t>
        </w:r>
      </w:ins>
      <w:r>
        <w:t xml:space="preserve"> pergunta ‘Você foi a um restaurante e não gostou da comida, como você faria para deixar uma avaliação sobre</w:t>
      </w:r>
      <w:r>
        <w:t xml:space="preserve"> o Restaurante?’.</w:t>
      </w:r>
    </w:p>
    <w:p w14:paraId="5D0C88CF" w14:textId="77777777" w:rsidR="005503D4" w:rsidRDefault="00BC2DB5">
      <w:pPr>
        <w:ind w:firstLine="708"/>
        <w:jc w:val="both"/>
      </w:pPr>
      <w:r>
        <w:t>Na tela apresentada, o participante deveria clicar na zona onde estão dispostos as estrelas e o balão de comentários, como mostrado na Figura 59.</w:t>
      </w:r>
    </w:p>
    <w:p w14:paraId="44E9574C" w14:textId="77777777" w:rsidR="005503D4" w:rsidRDefault="005503D4">
      <w:pPr>
        <w:ind w:firstLine="708"/>
      </w:pPr>
    </w:p>
    <w:p w14:paraId="46C6E03E" w14:textId="77777777" w:rsidR="005503D4" w:rsidRDefault="00BC2DB5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31B59723" wp14:editId="1E73D596">
            <wp:extent cx="2561590" cy="5955665"/>
            <wp:effectExtent l="0" t="0" r="0" b="0"/>
            <wp:docPr id="91" name="Picture 9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0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90" cy="595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7800" w14:textId="77777777" w:rsidR="005503D4" w:rsidRDefault="00BC2DB5">
      <w:pPr>
        <w:jc w:val="center"/>
      </w:pPr>
      <w:r>
        <w:rPr>
          <w:i/>
          <w:iCs/>
        </w:rPr>
        <w:t>Figura 59 – Tela de gastronomia, para o usuário identificar a avaliação e comentários</w:t>
      </w:r>
    </w:p>
    <w:p w14:paraId="3F296ACC" w14:textId="77777777" w:rsidR="005503D4" w:rsidRDefault="005503D4">
      <w:pPr>
        <w:jc w:val="both"/>
      </w:pPr>
    </w:p>
    <w:p w14:paraId="32F2E2EF" w14:textId="77777777" w:rsidR="005503D4" w:rsidRDefault="00BC2DB5">
      <w:pPr>
        <w:ind w:firstLine="708"/>
        <w:jc w:val="both"/>
      </w:pPr>
      <w:r>
        <w:t>Através dos mapas de calor e cliques identificamos que a maioria dos participantes acertaram os locais a serem clicados, como evidenciados na Figura 60 e Figura 61.</w:t>
      </w:r>
    </w:p>
    <w:p w14:paraId="2AF8C7F6" w14:textId="77777777" w:rsidR="005503D4" w:rsidRDefault="005503D4">
      <w:pPr>
        <w:jc w:val="center"/>
      </w:pPr>
    </w:p>
    <w:tbl>
      <w:tblPr>
        <w:tblStyle w:val="Tabelacomgrade"/>
        <w:tblW w:w="9071" w:type="dxa"/>
        <w:tblLook w:val="04A0" w:firstRow="1" w:lastRow="0" w:firstColumn="1" w:lastColumn="0" w:noHBand="0" w:noVBand="1"/>
      </w:tblPr>
      <w:tblGrid>
        <w:gridCol w:w="4528"/>
        <w:gridCol w:w="4543"/>
      </w:tblGrid>
      <w:tr w:rsidR="005503D4" w14:paraId="27E9ABD8" w14:textId="77777777">
        <w:tc>
          <w:tcPr>
            <w:tcW w:w="4521" w:type="dxa"/>
            <w:tcBorders>
              <w:top w:val="nil"/>
              <w:left w:val="nil"/>
              <w:bottom w:val="nil"/>
              <w:right w:val="nil"/>
            </w:tcBorders>
          </w:tcPr>
          <w:p w14:paraId="251BF9BE" w14:textId="77777777" w:rsidR="005503D4" w:rsidRDefault="00BC2DB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CD593FD" wp14:editId="089B291B">
                  <wp:extent cx="2745105" cy="6741795"/>
                  <wp:effectExtent l="0" t="0" r="0" b="0"/>
                  <wp:docPr id="92" name="Picture 91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1" descr="Interface gráfica do usuário, Site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/>
                          <a:srcRect b="37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5105" cy="674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49" w:type="dxa"/>
            <w:tcBorders>
              <w:top w:val="nil"/>
              <w:left w:val="nil"/>
              <w:bottom w:val="nil"/>
              <w:right w:val="nil"/>
            </w:tcBorders>
          </w:tcPr>
          <w:p w14:paraId="3D48AB8A" w14:textId="77777777" w:rsidR="005503D4" w:rsidRDefault="00BC2D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849C44" wp14:editId="516BC407">
                  <wp:extent cx="2755265" cy="6741160"/>
                  <wp:effectExtent l="0" t="0" r="0" b="0"/>
                  <wp:docPr id="93" name="Picture 92" descr="Interface gráfica do usuário, Site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2" descr="Interface gráfica do usuário, Site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 b="40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265" cy="674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271C9EFC" w14:textId="77777777">
        <w:tc>
          <w:tcPr>
            <w:tcW w:w="4521" w:type="dxa"/>
            <w:tcBorders>
              <w:top w:val="nil"/>
              <w:left w:val="nil"/>
              <w:bottom w:val="nil"/>
              <w:right w:val="nil"/>
            </w:tcBorders>
          </w:tcPr>
          <w:p w14:paraId="4A7247B9" w14:textId="77777777" w:rsidR="005503D4" w:rsidRDefault="005503D4">
            <w:pPr>
              <w:jc w:val="center"/>
            </w:pPr>
          </w:p>
          <w:p w14:paraId="1D365E46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60 – Mapa de calor indicando o local mais clicado</w:t>
            </w:r>
          </w:p>
          <w:p w14:paraId="49CB63A5" w14:textId="77777777" w:rsidR="005503D4" w:rsidRDefault="005503D4">
            <w:pPr>
              <w:jc w:val="center"/>
            </w:pPr>
          </w:p>
        </w:tc>
        <w:tc>
          <w:tcPr>
            <w:tcW w:w="4549" w:type="dxa"/>
            <w:tcBorders>
              <w:top w:val="nil"/>
              <w:left w:val="nil"/>
              <w:bottom w:val="nil"/>
              <w:right w:val="nil"/>
            </w:tcBorders>
          </w:tcPr>
          <w:p w14:paraId="1ABA7DF8" w14:textId="77777777" w:rsidR="005503D4" w:rsidRDefault="005503D4">
            <w:pPr>
              <w:jc w:val="center"/>
              <w:rPr>
                <w:i/>
                <w:iCs/>
              </w:rPr>
            </w:pPr>
          </w:p>
          <w:p w14:paraId="7F7F6270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61 – Mapa de cliqu</w:t>
            </w:r>
            <w:r>
              <w:rPr>
                <w:i/>
                <w:iCs/>
              </w:rPr>
              <w:t>es indicando o local mais clicado</w:t>
            </w:r>
          </w:p>
          <w:p w14:paraId="54F0709A" w14:textId="77777777" w:rsidR="005503D4" w:rsidRDefault="005503D4">
            <w:pPr>
              <w:jc w:val="center"/>
            </w:pPr>
          </w:p>
        </w:tc>
      </w:tr>
    </w:tbl>
    <w:p w14:paraId="100BF7A0" w14:textId="77777777" w:rsidR="005503D4" w:rsidRDefault="005503D4">
      <w:pPr>
        <w:jc w:val="center"/>
      </w:pPr>
    </w:p>
    <w:p w14:paraId="362772F1" w14:textId="77777777" w:rsidR="005503D4" w:rsidRDefault="005503D4"/>
    <w:p w14:paraId="22715BC6" w14:textId="77777777" w:rsidR="005503D4" w:rsidRDefault="005503D4">
      <w:pPr>
        <w:jc w:val="center"/>
      </w:pPr>
    </w:p>
    <w:p w14:paraId="71DA74B2" w14:textId="77777777" w:rsidR="005503D4" w:rsidRDefault="005503D4">
      <w:pPr>
        <w:jc w:val="center"/>
      </w:pPr>
    </w:p>
    <w:p w14:paraId="64BBD296" w14:textId="77777777" w:rsidR="005503D4" w:rsidRDefault="00BC2DB5">
      <w:pPr>
        <w:ind w:firstLine="708"/>
      </w:pPr>
      <w:r>
        <w:lastRenderedPageBreak/>
        <w:t>Obtivemos os resultados de que a maioria dos participantes encontraram o local exato para avaliação e comentário, como mostra a Figura 62.</w:t>
      </w:r>
      <w:r>
        <w:br/>
      </w:r>
      <w:r>
        <w:rPr>
          <w:noProof/>
        </w:rPr>
        <w:drawing>
          <wp:inline distT="0" distB="0" distL="0" distR="0" wp14:anchorId="2E4C2CE4" wp14:editId="3B62F355">
            <wp:extent cx="5760720" cy="1313180"/>
            <wp:effectExtent l="0" t="0" r="0" b="0"/>
            <wp:docPr id="94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0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C380" w14:textId="77777777" w:rsidR="005503D4" w:rsidRDefault="00BC2DB5">
      <w:pPr>
        <w:jc w:val="center"/>
      </w:pPr>
      <w:r>
        <w:rPr>
          <w:i/>
          <w:iCs/>
        </w:rPr>
        <w:t>Figura 62 – Resultado do teste, identificando os locais a serem acessados</w:t>
      </w:r>
    </w:p>
    <w:p w14:paraId="2A7AB468" w14:textId="77777777" w:rsidR="005503D4" w:rsidRDefault="005503D4">
      <w:pPr>
        <w:ind w:firstLine="708"/>
      </w:pPr>
    </w:p>
    <w:p w14:paraId="4067C862" w14:textId="77777777" w:rsidR="005503D4" w:rsidRDefault="005503D4"/>
    <w:p w14:paraId="687F1FD5" w14:textId="77777777" w:rsidR="005503D4" w:rsidRDefault="00BC2DB5">
      <w:pPr>
        <w:ind w:firstLine="708"/>
        <w:jc w:val="both"/>
      </w:pPr>
      <w:r>
        <w:t>Seguindo o fluxo, a segunda tela apresentada é a de comentários, identificado na Figura 63. Nela o participante deveria tentar realizar uma avaliação e um comentário, clicando na zona em destaque:</w:t>
      </w:r>
    </w:p>
    <w:p w14:paraId="6FF50C1D" w14:textId="77777777" w:rsidR="005503D4" w:rsidRDefault="005503D4"/>
    <w:p w14:paraId="26DE974B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5E1DC8D0" wp14:editId="37ADB199">
            <wp:extent cx="2620010" cy="8040370"/>
            <wp:effectExtent l="0" t="0" r="0" b="0"/>
            <wp:docPr id="95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804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DB4F" w14:textId="77777777" w:rsidR="005503D4" w:rsidRDefault="00BC2DB5">
      <w:pPr>
        <w:jc w:val="center"/>
      </w:pPr>
      <w:r>
        <w:rPr>
          <w:i/>
          <w:iCs/>
        </w:rPr>
        <w:t>Figura 63 – Tela de comentários para o restaurante esc</w:t>
      </w:r>
      <w:r>
        <w:rPr>
          <w:i/>
          <w:iCs/>
        </w:rPr>
        <w:t>olhido</w:t>
      </w:r>
    </w:p>
    <w:p w14:paraId="06102EFC" w14:textId="77777777" w:rsidR="005503D4" w:rsidRDefault="005503D4">
      <w:pPr>
        <w:jc w:val="center"/>
      </w:pPr>
    </w:p>
    <w:p w14:paraId="35E71F63" w14:textId="77777777" w:rsidR="005503D4" w:rsidRDefault="005503D4"/>
    <w:p w14:paraId="7EABE863" w14:textId="77777777" w:rsidR="005503D4" w:rsidRDefault="00BC2DB5">
      <w:pPr>
        <w:ind w:firstLine="708"/>
        <w:jc w:val="both"/>
      </w:pPr>
      <w:r>
        <w:t>Os mapas indicam o local mais clicado pelos participantes, apresentados na Figura 64 e Figura 65.</w:t>
      </w: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22973D50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23FF0C7C" w14:textId="77777777" w:rsidR="005503D4" w:rsidRDefault="00BC2DB5">
            <w:r>
              <w:rPr>
                <w:noProof/>
              </w:rPr>
              <w:lastRenderedPageBreak/>
              <w:drawing>
                <wp:inline distT="0" distB="0" distL="0" distR="0" wp14:anchorId="1D8312DA" wp14:editId="4876E79F">
                  <wp:extent cx="2458720" cy="7967345"/>
                  <wp:effectExtent l="0" t="0" r="0" b="0"/>
                  <wp:docPr id="96" name="Picture 95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5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8720" cy="796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0A8EC7E4" w14:textId="77777777" w:rsidR="005503D4" w:rsidRDefault="00BC2DB5">
            <w:r>
              <w:rPr>
                <w:noProof/>
              </w:rPr>
              <w:drawing>
                <wp:inline distT="0" distB="0" distL="0" distR="0" wp14:anchorId="14A0A1F8" wp14:editId="71726D73">
                  <wp:extent cx="2637155" cy="8134350"/>
                  <wp:effectExtent l="0" t="0" r="0" b="0"/>
                  <wp:docPr id="97" name="Picture 98" descr="Interface gráfica do usuário, Text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8" descr="Interface gráfica do usuário, Text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7155" cy="813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4951221B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1F17E47B" w14:textId="77777777" w:rsidR="005503D4" w:rsidRDefault="00BC2DB5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Figura 64 – Mapa de cliques indicando o </w:t>
            </w:r>
          </w:p>
          <w:p w14:paraId="72A501EC" w14:textId="77777777" w:rsidR="005503D4" w:rsidRDefault="00BC2DB5">
            <w:r>
              <w:rPr>
                <w:i/>
                <w:iCs/>
              </w:rPr>
              <w:t>local mais clicado</w:t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3F47A043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65 – Mapa de cliques indicando o local mais clicado</w:t>
            </w:r>
          </w:p>
          <w:p w14:paraId="39DC08FA" w14:textId="77777777" w:rsidR="005503D4" w:rsidRDefault="005503D4"/>
        </w:tc>
      </w:tr>
    </w:tbl>
    <w:p w14:paraId="489643FE" w14:textId="77777777" w:rsidR="005503D4" w:rsidRDefault="005503D4">
      <w:pPr>
        <w:ind w:firstLine="708"/>
      </w:pPr>
    </w:p>
    <w:p w14:paraId="47BB4D7A" w14:textId="77777777" w:rsidR="005503D4" w:rsidRDefault="005503D4">
      <w:pPr>
        <w:jc w:val="center"/>
      </w:pPr>
    </w:p>
    <w:p w14:paraId="779811DD" w14:textId="77777777" w:rsidR="005503D4" w:rsidRDefault="005503D4">
      <w:pPr>
        <w:jc w:val="center"/>
      </w:pPr>
    </w:p>
    <w:p w14:paraId="1FF2559B" w14:textId="77777777" w:rsidR="005503D4" w:rsidRDefault="005503D4"/>
    <w:p w14:paraId="2ECADAC6" w14:textId="77777777" w:rsidR="005503D4" w:rsidRDefault="005503D4">
      <w:pPr>
        <w:jc w:val="center"/>
      </w:pPr>
    </w:p>
    <w:p w14:paraId="3737B200" w14:textId="77777777" w:rsidR="005503D4" w:rsidRDefault="005503D4">
      <w:pPr>
        <w:jc w:val="center"/>
      </w:pPr>
    </w:p>
    <w:p w14:paraId="6EB47C32" w14:textId="77777777" w:rsidR="005503D4" w:rsidRDefault="00BC2DB5">
      <w:pPr>
        <w:ind w:firstLine="708"/>
        <w:jc w:val="both"/>
      </w:pPr>
      <w:r>
        <w:t xml:space="preserve">Pelos mapas </w:t>
      </w:r>
      <w:r>
        <w:t>percebemos que para a maioria acessar as estrelas é indicativo para avaliar e comentar.</w:t>
      </w:r>
    </w:p>
    <w:p w14:paraId="1D0D6DF9" w14:textId="77777777" w:rsidR="005503D4" w:rsidRDefault="005503D4"/>
    <w:p w14:paraId="27409AD6" w14:textId="77777777" w:rsidR="005503D4" w:rsidRDefault="00BC2DB5">
      <w:pPr>
        <w:ind w:firstLine="708"/>
        <w:jc w:val="both"/>
      </w:pPr>
      <w:r>
        <w:t>Os resultados obtidos estão dispostos na Figura 66.</w:t>
      </w:r>
    </w:p>
    <w:p w14:paraId="7480D21D" w14:textId="77777777" w:rsidR="005503D4" w:rsidRDefault="00BC2DB5">
      <w:pPr>
        <w:ind w:firstLine="708"/>
        <w:jc w:val="both"/>
      </w:pPr>
      <w:r>
        <w:br/>
      </w:r>
      <w:r>
        <w:rPr>
          <w:noProof/>
        </w:rPr>
        <w:drawing>
          <wp:inline distT="0" distB="0" distL="0" distR="0" wp14:anchorId="4DDDC41F" wp14:editId="4FB9B01A">
            <wp:extent cx="5760720" cy="1316355"/>
            <wp:effectExtent l="0" t="0" r="0" b="0"/>
            <wp:docPr id="98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A297" w14:textId="77777777" w:rsidR="005503D4" w:rsidRDefault="00BC2DB5">
      <w:pPr>
        <w:jc w:val="center"/>
      </w:pPr>
      <w:r>
        <w:rPr>
          <w:i/>
          <w:iCs/>
        </w:rPr>
        <w:t>Figura 66 – Resultados obtidos pelo teste</w:t>
      </w:r>
    </w:p>
    <w:p w14:paraId="45AF3EAA" w14:textId="77777777" w:rsidR="005503D4" w:rsidRDefault="005503D4">
      <w:pPr>
        <w:jc w:val="both"/>
      </w:pPr>
    </w:p>
    <w:p w14:paraId="6F03E85B" w14:textId="77777777" w:rsidR="005503D4" w:rsidRDefault="00BC2DB5">
      <w:pPr>
        <w:ind w:firstLine="708"/>
        <w:jc w:val="both"/>
      </w:pPr>
      <w:r>
        <w:t>Na última tela apresentada ao participante o usuário deveria clicar n</w:t>
      </w:r>
      <w:r>
        <w:t>o espaço onde acharia pertinente deixar um comentário e avaliação, como identificado na Figura 67.</w:t>
      </w:r>
    </w:p>
    <w:p w14:paraId="03F5DAC8" w14:textId="77777777" w:rsidR="005503D4" w:rsidRDefault="005503D4">
      <w:pPr>
        <w:ind w:firstLine="708"/>
      </w:pPr>
    </w:p>
    <w:p w14:paraId="09D6D78B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21A5C34B" wp14:editId="6F41D2A9">
            <wp:extent cx="2404110" cy="6997065"/>
            <wp:effectExtent l="0" t="0" r="0" b="0"/>
            <wp:docPr id="99" name="Picture 9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b="16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10" cy="699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9B68" w14:textId="77777777" w:rsidR="005503D4" w:rsidRDefault="00BC2DB5">
      <w:pPr>
        <w:jc w:val="center"/>
      </w:pPr>
      <w:r>
        <w:rPr>
          <w:i/>
          <w:iCs/>
        </w:rPr>
        <w:t>Figura 67 – Tela de comentários para o usuário identificar o local para deixar comentários</w:t>
      </w:r>
    </w:p>
    <w:p w14:paraId="2EB1A931" w14:textId="77777777" w:rsidR="005503D4" w:rsidRDefault="005503D4">
      <w:pPr>
        <w:jc w:val="center"/>
      </w:pPr>
    </w:p>
    <w:p w14:paraId="70B4906B" w14:textId="77777777" w:rsidR="005503D4" w:rsidRDefault="00BC2DB5">
      <w:pPr>
        <w:ind w:firstLine="708"/>
        <w:jc w:val="both"/>
      </w:pPr>
      <w:r>
        <w:t xml:space="preserve">Os mapas de calor e cliques gerados para esta última tela são </w:t>
      </w:r>
      <w:r>
        <w:t>evidenciados na Figura 68 e Figura 69.</w:t>
      </w: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66D52BD8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5A154DFC" w14:textId="77777777" w:rsidR="005503D4" w:rsidRDefault="00BC2DB5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B3B82FF" wp14:editId="451D562A">
                  <wp:extent cx="2655570" cy="8794115"/>
                  <wp:effectExtent l="0" t="0" r="0" b="0"/>
                  <wp:docPr id="100" name="Picture 100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5570" cy="879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7E5D92C9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17F67D2" wp14:editId="5FBE9F9B">
                  <wp:extent cx="2576830" cy="8682990"/>
                  <wp:effectExtent l="0" t="0" r="0" b="0"/>
                  <wp:docPr id="101" name="Picture 101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830" cy="868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0BF3CF3E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1AFFDD01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68 – Mapa de calor indicando o local mais clicado</w:t>
            </w:r>
          </w:p>
          <w:p w14:paraId="64CE398A" w14:textId="77777777" w:rsidR="005503D4" w:rsidRDefault="005503D4">
            <w:pPr>
              <w:jc w:val="both"/>
            </w:pP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56825C97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69 – Mapa de cliques indicando o local mais clicado</w:t>
            </w:r>
          </w:p>
          <w:p w14:paraId="6226F78D" w14:textId="77777777" w:rsidR="005503D4" w:rsidRDefault="005503D4">
            <w:pPr>
              <w:jc w:val="both"/>
            </w:pPr>
          </w:p>
        </w:tc>
      </w:tr>
    </w:tbl>
    <w:p w14:paraId="23622A08" w14:textId="0DC0BFE4" w:rsidR="005503D4" w:rsidRDefault="00BC2DB5">
      <w:pPr>
        <w:ind w:firstLine="708"/>
        <w:jc w:val="both"/>
      </w:pPr>
      <w:r>
        <w:lastRenderedPageBreak/>
        <w:t xml:space="preserve">Ao </w:t>
      </w:r>
      <w:del w:id="224" w:author="ALLAN TRINDADE" w:date="2022-05-23T11:45:00Z">
        <w:r w:rsidDel="00F47B8C">
          <w:delText>analizar</w:delText>
        </w:r>
      </w:del>
      <w:ins w:id="225" w:author="ALLAN TRINDADE" w:date="2022-05-23T11:45:00Z">
        <w:r w:rsidR="00F47B8C">
          <w:t>analisar</w:t>
        </w:r>
      </w:ins>
      <w:r>
        <w:t xml:space="preserve"> os mapas percebemos que a maioria acertou o teste. A área em destaque foi </w:t>
      </w:r>
      <w:r>
        <w:t xml:space="preserve">imaginada de forma errada, pois deveria contemplar as estrelas para avaliação. Portanto </w:t>
      </w:r>
      <w:del w:id="226" w:author="ALLAN TRINDADE" w:date="2022-05-23T11:39:00Z">
        <w:r w:rsidDel="00F8038D">
          <w:delText>os acerto</w:delText>
        </w:r>
      </w:del>
      <w:del w:id="227" w:author="ALLAN TRINDADE" w:date="2022-05-23T11:40:00Z">
        <w:r w:rsidDel="00F8038D">
          <w:delText xml:space="preserve"> foi</w:delText>
        </w:r>
      </w:del>
      <w:ins w:id="228" w:author="ALLAN TRINDADE" w:date="2022-05-23T11:40:00Z">
        <w:r w:rsidR="00F8038D">
          <w:t>os acertos foram</w:t>
        </w:r>
      </w:ins>
      <w:r>
        <w:t xml:space="preserve"> </w:t>
      </w:r>
      <w:del w:id="229" w:author="ALLAN TRINDADE" w:date="2022-05-23T11:40:00Z">
        <w:r w:rsidDel="00F8038D">
          <w:delText>unânime</w:delText>
        </w:r>
      </w:del>
      <w:ins w:id="230" w:author="ALLAN TRINDADE" w:date="2022-05-23T11:40:00Z">
        <w:r w:rsidR="00F8038D">
          <w:t>unânimes</w:t>
        </w:r>
      </w:ins>
      <w:r>
        <w:t>.</w:t>
      </w:r>
    </w:p>
    <w:p w14:paraId="07F34AB4" w14:textId="77777777" w:rsidR="005503D4" w:rsidRDefault="00BC2DB5">
      <w:pPr>
        <w:ind w:firstLine="708"/>
        <w:jc w:val="both"/>
      </w:pPr>
      <w:r>
        <w:t>A Figura 70 indica o resultado do teste, porém foi considerado 100% de acerto.</w:t>
      </w:r>
    </w:p>
    <w:p w14:paraId="1B858E0B" w14:textId="77777777" w:rsidR="005503D4" w:rsidRDefault="00BC2DB5">
      <w:pPr>
        <w:ind w:firstLine="708"/>
      </w:pPr>
      <w:r>
        <w:br/>
      </w:r>
      <w:r>
        <w:rPr>
          <w:noProof/>
        </w:rPr>
        <w:drawing>
          <wp:inline distT="0" distB="0" distL="0" distR="0" wp14:anchorId="2EFDDF9E" wp14:editId="5C786FDC">
            <wp:extent cx="5760720" cy="1321435"/>
            <wp:effectExtent l="0" t="0" r="0" b="0"/>
            <wp:docPr id="102" name="Picture 104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4" descr="Applicati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0DBE" w14:textId="77777777" w:rsidR="005503D4" w:rsidRDefault="00BC2DB5">
      <w:pPr>
        <w:jc w:val="center"/>
      </w:pPr>
      <w:r>
        <w:rPr>
          <w:i/>
          <w:iCs/>
        </w:rPr>
        <w:t xml:space="preserve">Figura 70 – Resultados obtidos, porém foi </w:t>
      </w:r>
      <w:r>
        <w:rPr>
          <w:i/>
          <w:iCs/>
        </w:rPr>
        <w:t>considerado 100% de acerto</w:t>
      </w:r>
    </w:p>
    <w:p w14:paraId="3CC71262" w14:textId="77777777" w:rsidR="005503D4" w:rsidRDefault="005503D4"/>
    <w:p w14:paraId="3C1903DB" w14:textId="77777777" w:rsidR="005503D4" w:rsidRDefault="005503D4"/>
    <w:p w14:paraId="26B5C2A0" w14:textId="77777777" w:rsidR="005503D4" w:rsidRDefault="00BC2DB5">
      <w:pPr>
        <w:tabs>
          <w:tab w:val="left" w:pos="1608"/>
        </w:tabs>
        <w:ind w:firstLine="709"/>
        <w:jc w:val="both"/>
      </w:pPr>
      <w:r>
        <w:t xml:space="preserve">O teste está disponível no link: </w:t>
      </w:r>
      <w:hyperlink r:id="rId122">
        <w:r>
          <w:rPr>
            <w:rStyle w:val="LinkdaInternet"/>
          </w:rPr>
          <w:t>https://app.usabilityhub.com/do/786c3478046b/e14d</w:t>
        </w:r>
      </w:hyperlink>
      <w:r>
        <w:t xml:space="preserve"> </w:t>
      </w:r>
    </w:p>
    <w:p w14:paraId="25F83457" w14:textId="77777777" w:rsidR="005503D4" w:rsidRDefault="005503D4">
      <w:pPr>
        <w:tabs>
          <w:tab w:val="left" w:pos="1608"/>
        </w:tabs>
        <w:jc w:val="both"/>
      </w:pPr>
    </w:p>
    <w:p w14:paraId="3DFCBAA2" w14:textId="77777777" w:rsidR="005503D4" w:rsidRDefault="00BC2DB5">
      <w:pPr>
        <w:ind w:firstLine="709"/>
        <w:jc w:val="both"/>
      </w:pPr>
      <w:r>
        <w:t>Com a análise realizada, notamos que a maioria dos participantes tinham c</w:t>
      </w:r>
      <w:r>
        <w:t>onhecimento prévio de como comentar e avaliar.</w:t>
      </w:r>
    </w:p>
    <w:p w14:paraId="2390A834" w14:textId="77777777" w:rsidR="005503D4" w:rsidRDefault="005503D4">
      <w:pPr>
        <w:jc w:val="both"/>
      </w:pPr>
    </w:p>
    <w:p w14:paraId="7F919413" w14:textId="77777777" w:rsidR="005503D4" w:rsidRDefault="00BC2DB5">
      <w:pPr>
        <w:jc w:val="both"/>
        <w:rPr>
          <w:b/>
          <w:bCs/>
        </w:rPr>
      </w:pPr>
      <w:r>
        <w:rPr>
          <w:b/>
          <w:bCs/>
        </w:rPr>
        <w:t>Melhoria no protótipo</w:t>
      </w:r>
    </w:p>
    <w:p w14:paraId="0EEA9E28" w14:textId="77777777" w:rsidR="005503D4" w:rsidRDefault="00BC2DB5">
      <w:pPr>
        <w:ind w:firstLine="708"/>
        <w:jc w:val="both"/>
      </w:pPr>
      <w:r>
        <w:t xml:space="preserve">Como possível melhoria no protótipo, na primeira tela, inserimos outro link para comentários caso não fique visível para o usuário. Entretanto em relação ao fluxo e tela de </w:t>
      </w:r>
      <w:r>
        <w:t>comentários, propriamente dito, não há necessidade de melhorias.</w:t>
      </w:r>
    </w:p>
    <w:p w14:paraId="59C224BE" w14:textId="77777777" w:rsidR="005503D4" w:rsidRDefault="00BC2DB5">
      <w:pPr>
        <w:ind w:firstLine="708"/>
        <w:jc w:val="both"/>
      </w:pPr>
      <w:r>
        <w:t>A tela, na Figura 71, demonstra a melhoria em relação ao link de comentário.</w:t>
      </w:r>
    </w:p>
    <w:p w14:paraId="0808806B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1368455C" wp14:editId="22398642">
            <wp:extent cx="2372360" cy="5636895"/>
            <wp:effectExtent l="0" t="0" r="0" b="0"/>
            <wp:docPr id="103" name="Picture 105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5" descr="Interface gráfica do usuário, Aplicativ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b="3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1DB" w14:textId="77777777" w:rsidR="005503D4" w:rsidRDefault="00BC2DB5">
      <w:pPr>
        <w:jc w:val="center"/>
      </w:pPr>
      <w:r>
        <w:rPr>
          <w:i/>
          <w:iCs/>
        </w:rPr>
        <w:t>Figura 71 – Resultados obtidos, porém foi considerado 100% de acerto</w:t>
      </w:r>
    </w:p>
    <w:p w14:paraId="4C0C861C" w14:textId="77777777" w:rsidR="005503D4" w:rsidRDefault="005503D4">
      <w:pPr>
        <w:jc w:val="center"/>
      </w:pPr>
    </w:p>
    <w:p w14:paraId="1781BB10" w14:textId="77777777" w:rsidR="005503D4" w:rsidRDefault="005503D4">
      <w:pPr>
        <w:pStyle w:val="PargrafodaLista"/>
      </w:pPr>
    </w:p>
    <w:p w14:paraId="66F214F3" w14:textId="77777777" w:rsidR="005503D4" w:rsidRDefault="005503D4">
      <w:pPr>
        <w:pStyle w:val="PargrafodaLista"/>
        <w:jc w:val="center"/>
      </w:pPr>
    </w:p>
    <w:p w14:paraId="701A9AB2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>Teste de Serviços – Lista de Farmácias</w:t>
      </w:r>
    </w:p>
    <w:p w14:paraId="47AD987F" w14:textId="77777777" w:rsidR="005503D4" w:rsidRDefault="00BC2DB5">
      <w:pPr>
        <w:ind w:firstLine="708"/>
        <w:jc w:val="both"/>
      </w:pPr>
      <w:r>
        <w:t>P</w:t>
      </w:r>
      <w:r>
        <w:t>ara este teste, a proposta foi identificar se o usuário conseguiria acessar a lista de farmácias cadastradas no app, por meio do ícone/link de Serviços. A pergunta realizada foi ‘Como você faria para encontrar a lista de todas as farmácias cadastradas no a</w:t>
      </w:r>
      <w:r>
        <w:t>pp?’, e o tipo de teste realizado foi o de navegação, iniciando pela tela inicial, indicado na Figura 72.</w:t>
      </w:r>
    </w:p>
    <w:p w14:paraId="69C02776" w14:textId="77777777" w:rsidR="005503D4" w:rsidRDefault="005503D4">
      <w:pPr>
        <w:ind w:firstLine="708"/>
      </w:pPr>
    </w:p>
    <w:p w14:paraId="0BB6C638" w14:textId="77777777" w:rsidR="005503D4" w:rsidRDefault="005503D4">
      <w:pPr>
        <w:pStyle w:val="PargrafodaLista"/>
        <w:jc w:val="center"/>
      </w:pPr>
    </w:p>
    <w:p w14:paraId="7DDEF87B" w14:textId="77777777" w:rsidR="005503D4" w:rsidRDefault="00BC2DB5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13E04F6C" wp14:editId="1F53939D">
            <wp:extent cx="2665730" cy="6638925"/>
            <wp:effectExtent l="0" t="0" r="0" b="0"/>
            <wp:docPr id="104" name="Picture 108" descr="Sit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8" descr="Sit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b="3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73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71FA" w14:textId="77777777" w:rsidR="005503D4" w:rsidRDefault="00BC2DB5">
      <w:pPr>
        <w:jc w:val="center"/>
      </w:pPr>
      <w:r>
        <w:rPr>
          <w:i/>
          <w:iCs/>
        </w:rPr>
        <w:t>Figura 72 – Tela inicial para identificar o serviço no menu deslizante</w:t>
      </w:r>
    </w:p>
    <w:p w14:paraId="15F48839" w14:textId="77777777" w:rsidR="005503D4" w:rsidRDefault="005503D4">
      <w:pPr>
        <w:pStyle w:val="PargrafodaLista"/>
        <w:jc w:val="both"/>
      </w:pPr>
    </w:p>
    <w:p w14:paraId="611AA4AF" w14:textId="77777777" w:rsidR="005503D4" w:rsidRDefault="00BC2DB5">
      <w:pPr>
        <w:ind w:firstLine="708"/>
        <w:jc w:val="both"/>
      </w:pPr>
      <w:r>
        <w:t>Os mapas de calor e cliques indicam o local mais acessado pelos participan</w:t>
      </w:r>
      <w:r>
        <w:t>tes, como identificados na Figura 73 e Figura 74.</w:t>
      </w: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784DEE76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562CAD55" w14:textId="77777777" w:rsidR="005503D4" w:rsidRDefault="00BC2DB5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6452BC69" wp14:editId="5512E1D5">
                  <wp:extent cx="2554605" cy="6566535"/>
                  <wp:effectExtent l="0" t="0" r="0" b="0"/>
                  <wp:docPr id="105" name="Picture 109" descr="Tela de celular com publicação numa rede social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9" descr="Tela de celular com publicação numa rede social&#10;&#10;Descrição gerada automaticamente com confiança baix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4605" cy="656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0B0274F7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06E927A" wp14:editId="3CF633F4">
                  <wp:extent cx="2560320" cy="6581140"/>
                  <wp:effectExtent l="0" t="0" r="0" b="0"/>
                  <wp:docPr id="106" name="Picture 110" descr="Tela de jogo de vídeo game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10" descr="Tela de jogo de vídeo game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320" cy="658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39F537B1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60C210B0" w14:textId="77777777" w:rsidR="005503D4" w:rsidRDefault="00BC2DB5">
            <w:pPr>
              <w:jc w:val="both"/>
            </w:pPr>
            <w:r>
              <w:rPr>
                <w:i/>
                <w:iCs/>
              </w:rPr>
              <w:t>Figura 73 – Mapa de calor indicando o local mais clicado</w:t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10071877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74 – Mapa de cliques indicando o local mais clicado</w:t>
            </w:r>
          </w:p>
          <w:p w14:paraId="7B424F9D" w14:textId="77777777" w:rsidR="005503D4" w:rsidRDefault="005503D4">
            <w:pPr>
              <w:jc w:val="both"/>
            </w:pPr>
          </w:p>
        </w:tc>
      </w:tr>
    </w:tbl>
    <w:p w14:paraId="0F664C4F" w14:textId="77777777" w:rsidR="005503D4" w:rsidRDefault="005503D4">
      <w:pPr>
        <w:ind w:firstLine="708"/>
        <w:jc w:val="both"/>
      </w:pPr>
    </w:p>
    <w:p w14:paraId="628A1F5B" w14:textId="77777777" w:rsidR="005503D4" w:rsidRDefault="005503D4">
      <w:pPr>
        <w:pStyle w:val="PargrafodaLista"/>
        <w:jc w:val="center"/>
      </w:pPr>
    </w:p>
    <w:p w14:paraId="67E1C9C9" w14:textId="77777777" w:rsidR="005503D4" w:rsidRDefault="005503D4">
      <w:pPr>
        <w:pStyle w:val="PargrafodaLista"/>
        <w:jc w:val="center"/>
      </w:pPr>
    </w:p>
    <w:p w14:paraId="5C071B27" w14:textId="77777777" w:rsidR="005503D4" w:rsidRDefault="00BC2DB5">
      <w:pPr>
        <w:jc w:val="center"/>
      </w:pPr>
      <w:r>
        <w:rPr>
          <w:i/>
          <w:iCs/>
        </w:rPr>
        <w:t>F</w:t>
      </w:r>
    </w:p>
    <w:p w14:paraId="17A9A008" w14:textId="77777777" w:rsidR="005503D4" w:rsidRDefault="005503D4">
      <w:pPr>
        <w:pStyle w:val="PargrafodaLista"/>
        <w:jc w:val="center"/>
      </w:pPr>
    </w:p>
    <w:p w14:paraId="616D05DB" w14:textId="77777777" w:rsidR="005503D4" w:rsidRDefault="005503D4">
      <w:pPr>
        <w:pStyle w:val="PargrafodaLista"/>
        <w:jc w:val="both"/>
      </w:pPr>
    </w:p>
    <w:p w14:paraId="2E86902E" w14:textId="77777777" w:rsidR="005503D4" w:rsidRDefault="00BC2DB5">
      <w:pPr>
        <w:ind w:firstLine="708"/>
        <w:jc w:val="both"/>
      </w:pPr>
      <w:r>
        <w:t xml:space="preserve">Através dos mapas percebemos que embora a maioria tenha acertado em acessar o link de Serviços, uma parcela tentaria procurar diretamente pelo campo de pesquisa. </w:t>
      </w:r>
    </w:p>
    <w:p w14:paraId="7B560495" w14:textId="77777777" w:rsidR="005503D4" w:rsidRDefault="005503D4">
      <w:pPr>
        <w:pStyle w:val="PargrafodaLista"/>
        <w:jc w:val="both"/>
      </w:pPr>
    </w:p>
    <w:p w14:paraId="2DFABA19" w14:textId="77777777" w:rsidR="005503D4" w:rsidRDefault="00BC2DB5">
      <w:pPr>
        <w:ind w:firstLine="708"/>
        <w:jc w:val="both"/>
      </w:pPr>
      <w:r>
        <w:t>A Figura 75 mostra o resultado obtido pelo teste.</w:t>
      </w:r>
    </w:p>
    <w:p w14:paraId="06C20F34" w14:textId="77777777" w:rsidR="005503D4" w:rsidRDefault="005503D4">
      <w:pPr>
        <w:ind w:firstLine="708"/>
      </w:pPr>
    </w:p>
    <w:p w14:paraId="5DCDE141" w14:textId="77777777" w:rsidR="005503D4" w:rsidRDefault="00BC2DB5">
      <w:pPr>
        <w:pStyle w:val="PargrafodaLista"/>
      </w:pPr>
      <w:r>
        <w:rPr>
          <w:noProof/>
        </w:rPr>
        <w:lastRenderedPageBreak/>
        <w:drawing>
          <wp:inline distT="0" distB="0" distL="0" distR="0" wp14:anchorId="4C33E51E" wp14:editId="7DE982B1">
            <wp:extent cx="5486400" cy="1242060"/>
            <wp:effectExtent l="0" t="0" r="0" b="0"/>
            <wp:docPr id="107" name="Picture 1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70A0" w14:textId="77777777" w:rsidR="005503D4" w:rsidRDefault="00BC2DB5">
      <w:pPr>
        <w:jc w:val="center"/>
      </w:pPr>
      <w:r>
        <w:rPr>
          <w:i/>
          <w:iCs/>
        </w:rPr>
        <w:t>Figura 75 – Resultado obtido pelo teste</w:t>
      </w:r>
    </w:p>
    <w:p w14:paraId="55B8872F" w14:textId="77777777" w:rsidR="005503D4" w:rsidRDefault="005503D4">
      <w:pPr>
        <w:pStyle w:val="PargrafodaLista"/>
      </w:pPr>
    </w:p>
    <w:p w14:paraId="232706D8" w14:textId="77777777" w:rsidR="005503D4" w:rsidRDefault="005503D4">
      <w:pPr>
        <w:pStyle w:val="PargrafodaLista"/>
      </w:pPr>
    </w:p>
    <w:p w14:paraId="2B3E4E1C" w14:textId="77777777" w:rsidR="005503D4" w:rsidRDefault="00BC2DB5">
      <w:pPr>
        <w:ind w:firstLine="708"/>
      </w:pPr>
      <w:r>
        <w:t>O fluxo anterior levou à tela de serviços, onde o usuário deveria acessar a lista de farmácias, como mostrado na Figura 76.</w:t>
      </w:r>
    </w:p>
    <w:p w14:paraId="10474026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0247B57E" wp14:editId="140A598D">
            <wp:extent cx="2762250" cy="6559550"/>
            <wp:effectExtent l="0" t="0" r="0" b="0"/>
            <wp:docPr id="108" name="Picture 1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1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49938" w14:textId="77777777" w:rsidR="005503D4" w:rsidRDefault="00BC2DB5">
      <w:pPr>
        <w:jc w:val="center"/>
      </w:pPr>
      <w:r>
        <w:rPr>
          <w:i/>
          <w:iCs/>
        </w:rPr>
        <w:t>Figura 76 – Tela de serviços</w:t>
      </w:r>
    </w:p>
    <w:p w14:paraId="4C26C1A6" w14:textId="77777777" w:rsidR="005503D4" w:rsidRDefault="005503D4"/>
    <w:p w14:paraId="05DFE203" w14:textId="77777777" w:rsidR="005503D4" w:rsidRDefault="00BC2DB5">
      <w:pPr>
        <w:ind w:firstLine="708"/>
        <w:jc w:val="both"/>
      </w:pPr>
      <w:r>
        <w:t xml:space="preserve">O mapa de calor e cliques mostram a zona mais clicadas pelos participantes, como mostrado na </w:t>
      </w:r>
      <w:r>
        <w:t>Figura 77 e Figura 78.</w:t>
      </w:r>
    </w:p>
    <w:tbl>
      <w:tblPr>
        <w:tblStyle w:val="Tabelacomgrade"/>
        <w:tblW w:w="9071" w:type="dxa"/>
        <w:tblLook w:val="04A0" w:firstRow="1" w:lastRow="0" w:firstColumn="1" w:lastColumn="0" w:noHBand="0" w:noVBand="1"/>
      </w:tblPr>
      <w:tblGrid>
        <w:gridCol w:w="4639"/>
        <w:gridCol w:w="4432"/>
      </w:tblGrid>
      <w:tr w:rsidR="005503D4" w14:paraId="4159C4E0" w14:textId="77777777">
        <w:tc>
          <w:tcPr>
            <w:tcW w:w="4638" w:type="dxa"/>
            <w:tcBorders>
              <w:top w:val="nil"/>
              <w:left w:val="nil"/>
              <w:bottom w:val="nil"/>
              <w:right w:val="nil"/>
            </w:tcBorders>
          </w:tcPr>
          <w:p w14:paraId="78EE455C" w14:textId="77777777" w:rsidR="005503D4" w:rsidRDefault="00BC2DB5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6C1A213B" wp14:editId="4179CF51">
                  <wp:extent cx="2808605" cy="6534785"/>
                  <wp:effectExtent l="0" t="0" r="0" b="0"/>
                  <wp:docPr id="109" name="Picture 113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13" descr="Interface gráfica do usuário, Text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/>
                          <a:srcRect b="94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8605" cy="6534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2" w:type="dxa"/>
            <w:tcBorders>
              <w:top w:val="nil"/>
              <w:left w:val="nil"/>
              <w:bottom w:val="nil"/>
              <w:right w:val="nil"/>
            </w:tcBorders>
          </w:tcPr>
          <w:p w14:paraId="67E7C412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9132C11" wp14:editId="6F8E799D">
                  <wp:extent cx="2560955" cy="6576060"/>
                  <wp:effectExtent l="0" t="0" r="0" b="0"/>
                  <wp:docPr id="110" name="Picture 114" descr="Interface gráfica do usuário, Text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14" descr="Interface gráfica do usuário, Text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955" cy="657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219FF932" w14:textId="77777777">
        <w:tc>
          <w:tcPr>
            <w:tcW w:w="4638" w:type="dxa"/>
            <w:tcBorders>
              <w:top w:val="nil"/>
              <w:left w:val="nil"/>
              <w:bottom w:val="nil"/>
              <w:right w:val="nil"/>
            </w:tcBorders>
          </w:tcPr>
          <w:p w14:paraId="2BE29327" w14:textId="77777777" w:rsidR="005503D4" w:rsidRDefault="005503D4">
            <w:pPr>
              <w:jc w:val="both"/>
              <w:rPr>
                <w:i/>
                <w:iCs/>
              </w:rPr>
            </w:pPr>
          </w:p>
          <w:p w14:paraId="2E34077A" w14:textId="77777777" w:rsidR="005503D4" w:rsidRDefault="00BC2DB5">
            <w:pPr>
              <w:jc w:val="both"/>
            </w:pPr>
            <w:r>
              <w:rPr>
                <w:i/>
                <w:iCs/>
              </w:rPr>
              <w:t>Figura 78 – Mapa de calor indicando o local mais clicado</w:t>
            </w:r>
          </w:p>
        </w:tc>
        <w:tc>
          <w:tcPr>
            <w:tcW w:w="4432" w:type="dxa"/>
            <w:tcBorders>
              <w:top w:val="nil"/>
              <w:left w:val="nil"/>
              <w:bottom w:val="nil"/>
              <w:right w:val="nil"/>
            </w:tcBorders>
          </w:tcPr>
          <w:p w14:paraId="1D0F91AA" w14:textId="77777777" w:rsidR="005503D4" w:rsidRDefault="005503D4">
            <w:pPr>
              <w:jc w:val="both"/>
              <w:rPr>
                <w:i/>
                <w:iCs/>
              </w:rPr>
            </w:pPr>
          </w:p>
          <w:p w14:paraId="7953DF07" w14:textId="77777777" w:rsidR="005503D4" w:rsidRDefault="00BC2DB5">
            <w:pPr>
              <w:jc w:val="both"/>
            </w:pPr>
            <w:r>
              <w:rPr>
                <w:i/>
                <w:iCs/>
              </w:rPr>
              <w:t>Figura 79 – Mapa de cliques indicando o local mais clicado</w:t>
            </w:r>
          </w:p>
        </w:tc>
      </w:tr>
    </w:tbl>
    <w:p w14:paraId="1127AB24" w14:textId="77777777" w:rsidR="005503D4" w:rsidRDefault="005503D4">
      <w:pPr>
        <w:ind w:firstLine="708"/>
        <w:jc w:val="both"/>
      </w:pPr>
    </w:p>
    <w:p w14:paraId="39DD2B7E" w14:textId="77777777" w:rsidR="005503D4" w:rsidRDefault="005503D4">
      <w:pPr>
        <w:jc w:val="both"/>
      </w:pPr>
    </w:p>
    <w:p w14:paraId="74DA4914" w14:textId="77777777" w:rsidR="005503D4" w:rsidRDefault="00BC2DB5">
      <w:pPr>
        <w:ind w:firstLine="708"/>
        <w:jc w:val="both"/>
      </w:pPr>
      <w:r>
        <w:t>Analisando os mapas, percebemos que a grande maioria acessou o ícone/link que mostraria a lista de farmácia</w:t>
      </w:r>
      <w:r>
        <w:t>s, entretanto um participante aceitou a dica nos destaques.</w:t>
      </w:r>
    </w:p>
    <w:p w14:paraId="753268F7" w14:textId="77777777" w:rsidR="005503D4" w:rsidRDefault="00BC2DB5">
      <w:pPr>
        <w:ind w:firstLine="708"/>
        <w:jc w:val="both"/>
      </w:pPr>
      <w:r>
        <w:t>A Figura 80 mostra os resultados obtidos.</w:t>
      </w:r>
    </w:p>
    <w:p w14:paraId="29F1D0BB" w14:textId="77777777" w:rsidR="005503D4" w:rsidRDefault="005503D4">
      <w:pPr>
        <w:ind w:firstLine="708"/>
      </w:pPr>
    </w:p>
    <w:p w14:paraId="3CE1594B" w14:textId="77777777" w:rsidR="005503D4" w:rsidRDefault="00BC2DB5">
      <w:r>
        <w:rPr>
          <w:noProof/>
        </w:rPr>
        <w:lastRenderedPageBreak/>
        <w:drawing>
          <wp:inline distT="0" distB="0" distL="0" distR="0" wp14:anchorId="47DC7C89" wp14:editId="70A28163">
            <wp:extent cx="5760720" cy="1318260"/>
            <wp:effectExtent l="0" t="0" r="0" b="0"/>
            <wp:docPr id="111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7767" w14:textId="05F57547" w:rsidR="005503D4" w:rsidRDefault="00BC2DB5">
      <w:pPr>
        <w:jc w:val="center"/>
      </w:pPr>
      <w:r>
        <w:rPr>
          <w:i/>
          <w:iCs/>
        </w:rPr>
        <w:t xml:space="preserve">Figura 80 – Resultado </w:t>
      </w:r>
      <w:del w:id="231" w:author="ALLAN TRINDADE" w:date="2022-05-23T11:39:00Z">
        <w:r w:rsidDel="00F8038D">
          <w:rPr>
            <w:i/>
            <w:iCs/>
          </w:rPr>
          <w:delText>do tese</w:delText>
        </w:r>
      </w:del>
      <w:ins w:id="232" w:author="ALLAN TRINDADE" w:date="2022-05-23T11:39:00Z">
        <w:r w:rsidR="00F8038D">
          <w:rPr>
            <w:i/>
            <w:iCs/>
          </w:rPr>
          <w:t>da tese</w:t>
        </w:r>
      </w:ins>
    </w:p>
    <w:p w14:paraId="1A906623" w14:textId="77777777" w:rsidR="005503D4" w:rsidRDefault="005503D4"/>
    <w:p w14:paraId="30AB1DA3" w14:textId="77777777" w:rsidR="005503D4" w:rsidRDefault="00BC2DB5">
      <w:pPr>
        <w:ind w:firstLine="708"/>
        <w:jc w:val="both"/>
      </w:pPr>
      <w:r>
        <w:t xml:space="preserve">Para o seguinte teste, foi feita a pergunta ‘As informações disponíveis no card de cada Farmácia é </w:t>
      </w:r>
      <w:r>
        <w:t>suficiente, ou você gostaria que tivesse outras informações?’, com o intuito de saber se existem outras informações importantes para o participante que deveriam constar nos cards. A Figura 81 apresenta a tela de Lista de Farmácias.</w:t>
      </w:r>
    </w:p>
    <w:p w14:paraId="2F9CD6A6" w14:textId="77777777" w:rsidR="005503D4" w:rsidRDefault="005503D4">
      <w:pPr>
        <w:jc w:val="center"/>
      </w:pPr>
    </w:p>
    <w:p w14:paraId="2EE36F61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254AA934" wp14:editId="3C49FBA5">
            <wp:extent cx="2951480" cy="6287770"/>
            <wp:effectExtent l="0" t="0" r="0" b="0"/>
            <wp:docPr id="112" name="Picture 1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b="14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80" cy="62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A43E" w14:textId="77777777" w:rsidR="005503D4" w:rsidRDefault="00BC2DB5">
      <w:pPr>
        <w:jc w:val="center"/>
        <w:rPr>
          <w:i/>
          <w:iCs/>
        </w:rPr>
      </w:pPr>
      <w:r>
        <w:rPr>
          <w:i/>
          <w:iCs/>
        </w:rPr>
        <w:t xml:space="preserve">Figura 81 – Lista de </w:t>
      </w:r>
      <w:r>
        <w:rPr>
          <w:i/>
          <w:iCs/>
        </w:rPr>
        <w:t xml:space="preserve">farmácias </w:t>
      </w:r>
    </w:p>
    <w:p w14:paraId="0C8DCDB8" w14:textId="77777777" w:rsidR="005503D4" w:rsidRDefault="005503D4">
      <w:pPr>
        <w:jc w:val="both"/>
      </w:pPr>
    </w:p>
    <w:p w14:paraId="3719D49A" w14:textId="77777777" w:rsidR="005503D4" w:rsidRDefault="00BC2DB5">
      <w:pPr>
        <w:ind w:firstLine="708"/>
        <w:jc w:val="both"/>
      </w:pPr>
      <w:r>
        <w:t>Através das respostas obtidas dos 35 participantes, o gráfico 12 foi montado.</w:t>
      </w:r>
    </w:p>
    <w:p w14:paraId="74FDD9BB" w14:textId="77777777" w:rsidR="005503D4" w:rsidRDefault="005503D4"/>
    <w:p w14:paraId="4996C734" w14:textId="77777777" w:rsidR="005503D4" w:rsidRDefault="005503D4"/>
    <w:p w14:paraId="386501DD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7D47B4EA" wp14:editId="42F47C41">
            <wp:extent cx="4572000" cy="2743200"/>
            <wp:effectExtent l="0" t="0" r="0" b="0"/>
            <wp:docPr id="113" name="Gráfico 1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3"/>
              </a:graphicData>
            </a:graphic>
          </wp:inline>
        </w:drawing>
      </w:r>
    </w:p>
    <w:p w14:paraId="16054B50" w14:textId="75BA80ED" w:rsidR="005503D4" w:rsidRDefault="00BC2DB5">
      <w:pPr>
        <w:jc w:val="center"/>
      </w:pPr>
      <w:r>
        <w:rPr>
          <w:i/>
          <w:iCs/>
        </w:rPr>
        <w:t xml:space="preserve">Gráfico 12 – Respostas obtidas para a pergunta </w:t>
      </w:r>
      <w:del w:id="233" w:author="ALLAN TRINDADE" w:date="2022-05-23T11:39:00Z">
        <w:r w:rsidDel="00F8038D">
          <w:rPr>
            <w:i/>
            <w:iCs/>
          </w:rPr>
          <w:delText>‘As informações disponíveis no card de cada Farmácia é</w:delText>
        </w:r>
      </w:del>
      <w:ins w:id="234" w:author="ALLAN TRINDADE" w:date="2022-05-23T11:39:00Z">
        <w:r w:rsidR="00F8038D">
          <w:rPr>
            <w:i/>
            <w:iCs/>
          </w:rPr>
          <w:t>‘As informações disponíveis no card de cada Farmácia são</w:t>
        </w:r>
      </w:ins>
      <w:r>
        <w:rPr>
          <w:i/>
          <w:iCs/>
        </w:rPr>
        <w:t xml:space="preserve"> </w:t>
      </w:r>
      <w:del w:id="235" w:author="ALLAN TRINDADE" w:date="2022-05-23T11:40:00Z">
        <w:r w:rsidDel="00F8038D">
          <w:rPr>
            <w:i/>
            <w:iCs/>
          </w:rPr>
          <w:delText>suficiente</w:delText>
        </w:r>
      </w:del>
      <w:ins w:id="236" w:author="ALLAN TRINDADE" w:date="2022-05-23T11:40:00Z">
        <w:r w:rsidR="00F8038D">
          <w:rPr>
            <w:i/>
            <w:iCs/>
          </w:rPr>
          <w:t>suficientes</w:t>
        </w:r>
      </w:ins>
      <w:r>
        <w:rPr>
          <w:i/>
          <w:iCs/>
        </w:rPr>
        <w:t>, ou você gostaria que tivesse outras informações?</w:t>
      </w:r>
      <w:r>
        <w:rPr>
          <w:i/>
          <w:iCs/>
        </w:rPr>
        <w:t>’</w:t>
      </w:r>
    </w:p>
    <w:p w14:paraId="6426EF3D" w14:textId="77777777" w:rsidR="005503D4" w:rsidRDefault="005503D4">
      <w:pPr>
        <w:jc w:val="both"/>
      </w:pPr>
    </w:p>
    <w:p w14:paraId="44B4D352" w14:textId="77777777" w:rsidR="005503D4" w:rsidRDefault="00BC2DB5">
      <w:pPr>
        <w:jc w:val="both"/>
      </w:pPr>
      <w:r>
        <w:tab/>
        <w:t xml:space="preserve">O teste está disponível no link: </w:t>
      </w:r>
      <w:hyperlink r:id="rId134">
        <w:r>
          <w:rPr>
            <w:rStyle w:val="LinkdaInternet"/>
          </w:rPr>
          <w:t>https://app.usabilityhub.com/do/97f08e02df5f/c3ea</w:t>
        </w:r>
      </w:hyperlink>
      <w:r>
        <w:t xml:space="preserve"> </w:t>
      </w:r>
    </w:p>
    <w:p w14:paraId="681BDAA9" w14:textId="77777777" w:rsidR="005503D4" w:rsidRDefault="005503D4">
      <w:pPr>
        <w:jc w:val="both"/>
      </w:pPr>
    </w:p>
    <w:p w14:paraId="0FA0787D" w14:textId="77777777" w:rsidR="005503D4" w:rsidRDefault="00BC2DB5">
      <w:pPr>
        <w:ind w:firstLine="708"/>
        <w:jc w:val="both"/>
      </w:pPr>
      <w:r>
        <w:t>Com a análise realizada, notamos que a maioria identificou no menu a listagem de farmácias, entret</w:t>
      </w:r>
      <w:r>
        <w:t>anto sugestões pertinentes foram sugeridas.</w:t>
      </w:r>
    </w:p>
    <w:p w14:paraId="1A3B06E3" w14:textId="77777777" w:rsidR="005503D4" w:rsidRDefault="005503D4"/>
    <w:p w14:paraId="65840422" w14:textId="77777777" w:rsidR="005503D4" w:rsidRDefault="00BC2DB5">
      <w:pPr>
        <w:jc w:val="both"/>
        <w:rPr>
          <w:b/>
          <w:bCs/>
        </w:rPr>
      </w:pPr>
      <w:r>
        <w:rPr>
          <w:b/>
          <w:bCs/>
        </w:rPr>
        <w:t>Melhoria no protótipo</w:t>
      </w:r>
    </w:p>
    <w:p w14:paraId="149F8C1B" w14:textId="6A8341AC" w:rsidR="005503D4" w:rsidRDefault="00BC2DB5">
      <w:pPr>
        <w:ind w:firstLine="708"/>
        <w:jc w:val="both"/>
      </w:pPr>
      <w:r>
        <w:t xml:space="preserve">A Figura 82 mostra sugestões de melhorias, como a inclusão do número de </w:t>
      </w:r>
      <w:del w:id="237" w:author="ALLAN TRINDADE" w:date="2022-05-23T11:40:00Z">
        <w:r w:rsidDel="00F8038D">
          <w:delText>whatsapp</w:delText>
        </w:r>
      </w:del>
      <w:ins w:id="238" w:author="ALLAN TRINDADE" w:date="2022-05-23T11:40:00Z">
        <w:r w:rsidR="00F8038D">
          <w:t>WhatsApp</w:t>
        </w:r>
      </w:ins>
      <w:r>
        <w:t xml:space="preserve"> e informações se faz delivery.</w:t>
      </w:r>
    </w:p>
    <w:p w14:paraId="47CEB609" w14:textId="77777777" w:rsidR="005503D4" w:rsidRDefault="005503D4">
      <w:pPr>
        <w:pStyle w:val="PargrafodaLista"/>
      </w:pPr>
    </w:p>
    <w:p w14:paraId="602A4305" w14:textId="77777777" w:rsidR="005503D4" w:rsidRDefault="00BC2DB5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384F9E35" wp14:editId="617533DD">
            <wp:extent cx="2656840" cy="7044055"/>
            <wp:effectExtent l="0" t="0" r="0" b="0"/>
            <wp:docPr id="114" name="Picture 1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7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70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0928" w14:textId="77777777" w:rsidR="005503D4" w:rsidRDefault="00BC2DB5">
      <w:pPr>
        <w:jc w:val="center"/>
      </w:pPr>
      <w:r>
        <w:rPr>
          <w:i/>
          <w:iCs/>
        </w:rPr>
        <w:t xml:space="preserve">Figura 81 – Melhorias nas disposições das informações </w:t>
      </w:r>
    </w:p>
    <w:p w14:paraId="291E246A" w14:textId="77777777" w:rsidR="005503D4" w:rsidRDefault="005503D4"/>
    <w:p w14:paraId="0467CB08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 xml:space="preserve">Teste para ativar </w:t>
      </w:r>
      <w:r>
        <w:rPr>
          <w:b/>
          <w:bCs/>
        </w:rPr>
        <w:t>notificações na Área do Usuário</w:t>
      </w:r>
    </w:p>
    <w:p w14:paraId="1CE4A130" w14:textId="77777777" w:rsidR="005503D4" w:rsidRDefault="00BC2DB5">
      <w:pPr>
        <w:ind w:firstLine="708"/>
        <w:jc w:val="both"/>
      </w:pPr>
      <w:r>
        <w:t xml:space="preserve">Para este teste, a proposta foi identificar se o usuário conseguiria ativar as notificações, através do fluxo de tela. A seguinte pergunta foi feita ‘Este é seu primeiro acesso. Caso você queira que o app envie </w:t>
      </w:r>
      <w:r>
        <w:t>alertas de eventos, como você ativaria a notificação?’. O ponto de partida foi a tela foi a tela inicial, como identificado na Figura 82.</w:t>
      </w:r>
    </w:p>
    <w:p w14:paraId="0A087985" w14:textId="77777777" w:rsidR="005503D4" w:rsidRDefault="005503D4">
      <w:pPr>
        <w:ind w:firstLine="708"/>
      </w:pPr>
    </w:p>
    <w:p w14:paraId="022A96F2" w14:textId="77777777" w:rsidR="005503D4" w:rsidRDefault="00BC2DB5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6853929A" wp14:editId="692C1EAC">
            <wp:extent cx="2898140" cy="7529830"/>
            <wp:effectExtent l="0" t="0" r="0" b="0"/>
            <wp:docPr id="115" name="Picture 12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27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40" cy="752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7B29" w14:textId="77777777" w:rsidR="005503D4" w:rsidRDefault="00BC2DB5">
      <w:pPr>
        <w:jc w:val="center"/>
      </w:pPr>
      <w:r>
        <w:rPr>
          <w:i/>
          <w:iCs/>
        </w:rPr>
        <w:t>Figura 82 – Tela inicial para iniciar o fluxo do teste</w:t>
      </w:r>
    </w:p>
    <w:p w14:paraId="4F9AA50B" w14:textId="77777777" w:rsidR="005503D4" w:rsidRDefault="005503D4"/>
    <w:p w14:paraId="7ABA7CF8" w14:textId="77777777" w:rsidR="005503D4" w:rsidRDefault="005503D4">
      <w:pPr>
        <w:pStyle w:val="PargrafodaLista"/>
        <w:jc w:val="both"/>
      </w:pPr>
    </w:p>
    <w:p w14:paraId="5F593E76" w14:textId="77777777" w:rsidR="005503D4" w:rsidRDefault="00BC2DB5">
      <w:pPr>
        <w:ind w:firstLine="708"/>
        <w:jc w:val="both"/>
      </w:pPr>
      <w:r>
        <w:t xml:space="preserve">Os mapas de calor e cliques indicam o local mais acessado </w:t>
      </w:r>
      <w:r>
        <w:t>pelos participantes, como indicado na Figura 83 e Figura 84.</w:t>
      </w:r>
    </w:p>
    <w:p w14:paraId="7DBE252E" w14:textId="77777777" w:rsidR="005503D4" w:rsidRDefault="005503D4">
      <w:pPr>
        <w:ind w:firstLine="708"/>
        <w:jc w:val="both"/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3F03A9B6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02A560A2" w14:textId="77777777" w:rsidR="005503D4" w:rsidRDefault="00BC2DB5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5CA18892" wp14:editId="3C012BF2">
                  <wp:extent cx="2610485" cy="6710680"/>
                  <wp:effectExtent l="0" t="0" r="0" b="0"/>
                  <wp:docPr id="116" name="Picture 128" descr="Tela de celular com publicação numa rede social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 128" descr="Tela de celular com publicação numa rede social&#10;&#10;Descrição gerada automaticamente com confiança baix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0485" cy="671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1D78D157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3FFB3C4" wp14:editId="53A0194E">
                  <wp:extent cx="2508885" cy="6448425"/>
                  <wp:effectExtent l="0" t="0" r="0" b="0"/>
                  <wp:docPr id="117" name="Picture 129" descr="Tela de jogo de vídeo game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 129" descr="Tela de jogo de vídeo game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8885" cy="644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5CD0CE32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0A9270F4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83 – Mapa de calor indicando o local mais clicado</w:t>
            </w:r>
          </w:p>
          <w:p w14:paraId="2F03FF35" w14:textId="77777777" w:rsidR="005503D4" w:rsidRDefault="005503D4">
            <w:pPr>
              <w:jc w:val="both"/>
            </w:pP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4762616E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84 – Mapa de cliques indicando o local mais clicado</w:t>
            </w:r>
          </w:p>
          <w:p w14:paraId="24409640" w14:textId="77777777" w:rsidR="005503D4" w:rsidRDefault="005503D4">
            <w:pPr>
              <w:jc w:val="both"/>
            </w:pPr>
          </w:p>
        </w:tc>
      </w:tr>
    </w:tbl>
    <w:p w14:paraId="51832FCD" w14:textId="77777777" w:rsidR="005503D4" w:rsidRDefault="005503D4">
      <w:pPr>
        <w:ind w:firstLine="708"/>
        <w:jc w:val="both"/>
      </w:pPr>
    </w:p>
    <w:p w14:paraId="30CDAAEF" w14:textId="77777777" w:rsidR="005503D4" w:rsidRDefault="00BC2DB5">
      <w:pPr>
        <w:ind w:firstLine="708"/>
        <w:jc w:val="both"/>
      </w:pPr>
      <w:r>
        <w:t>Através dos mapas que grande parte dos participantes tiveram dificuld</w:t>
      </w:r>
      <w:r>
        <w:t xml:space="preserve">ade em saber onde acessar, sendo a primeira vez que acessa o aplicativo. </w:t>
      </w:r>
    </w:p>
    <w:p w14:paraId="5D235609" w14:textId="77777777" w:rsidR="005503D4" w:rsidRDefault="00BC2DB5">
      <w:pPr>
        <w:pStyle w:val="PargrafodaLista"/>
        <w:jc w:val="both"/>
      </w:pPr>
      <w:r>
        <w:t>A Figura 85 mostra os resultados obtidos.</w:t>
      </w:r>
    </w:p>
    <w:p w14:paraId="2FA86E7D" w14:textId="77777777" w:rsidR="005503D4" w:rsidRDefault="005503D4">
      <w:pPr>
        <w:pStyle w:val="PargrafodaLista"/>
      </w:pPr>
    </w:p>
    <w:p w14:paraId="6BA3755E" w14:textId="77777777" w:rsidR="005503D4" w:rsidRDefault="00BC2DB5">
      <w:pPr>
        <w:pStyle w:val="PargrafodaLista"/>
        <w:ind w:left="0"/>
      </w:pPr>
      <w:r>
        <w:rPr>
          <w:noProof/>
        </w:rPr>
        <w:lastRenderedPageBreak/>
        <w:drawing>
          <wp:inline distT="0" distB="0" distL="0" distR="0" wp14:anchorId="3FF79A88" wp14:editId="18F01B0A">
            <wp:extent cx="6138545" cy="1390650"/>
            <wp:effectExtent l="0" t="0" r="0" b="0"/>
            <wp:docPr id="118" name="Picture 13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30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54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8DAF" w14:textId="77777777" w:rsidR="005503D4" w:rsidRDefault="00BC2DB5">
      <w:pPr>
        <w:jc w:val="center"/>
      </w:pPr>
      <w:r>
        <w:rPr>
          <w:i/>
          <w:iCs/>
        </w:rPr>
        <w:t>Figura 83 – Mapa de calor indicando o local mais clicado</w:t>
      </w:r>
    </w:p>
    <w:p w14:paraId="737A5A32" w14:textId="77777777" w:rsidR="005503D4" w:rsidRDefault="005503D4">
      <w:pPr>
        <w:pStyle w:val="PargrafodaLista"/>
      </w:pPr>
    </w:p>
    <w:p w14:paraId="37E33876" w14:textId="77777777" w:rsidR="005503D4" w:rsidRDefault="00BC2DB5">
      <w:pPr>
        <w:ind w:firstLine="708"/>
        <w:jc w:val="both"/>
      </w:pPr>
      <w:r>
        <w:t xml:space="preserve">A segunda tela apresentada para o fluxo, apresentada na Figura84, é a tela de </w:t>
      </w:r>
      <w:r>
        <w:t>login, no qual o participante deveria acessar o aplicativo por meio do login.</w:t>
      </w:r>
    </w:p>
    <w:p w14:paraId="22F9C9EE" w14:textId="77777777" w:rsidR="005503D4" w:rsidRDefault="005503D4">
      <w:pPr>
        <w:ind w:firstLine="708"/>
      </w:pPr>
    </w:p>
    <w:p w14:paraId="63C478BD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4E4A1AFC" wp14:editId="0BFA12E9">
            <wp:extent cx="2630805" cy="4961890"/>
            <wp:effectExtent l="0" t="0" r="0" b="0"/>
            <wp:docPr id="119" name="Picture 13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31" descr="Interface gráfica do usuário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DD3B" w14:textId="77777777" w:rsidR="005503D4" w:rsidRDefault="00BC2DB5">
      <w:pPr>
        <w:jc w:val="center"/>
      </w:pPr>
      <w:r>
        <w:rPr>
          <w:i/>
          <w:iCs/>
        </w:rPr>
        <w:t>Figura 84 – Tela de login para o fluxo</w:t>
      </w:r>
    </w:p>
    <w:p w14:paraId="032BC980" w14:textId="77777777" w:rsidR="005503D4" w:rsidRDefault="005503D4">
      <w:pPr>
        <w:jc w:val="both"/>
      </w:pPr>
    </w:p>
    <w:p w14:paraId="41DDD54B" w14:textId="77777777" w:rsidR="005503D4" w:rsidRDefault="00BC2DB5">
      <w:pPr>
        <w:ind w:firstLine="708"/>
        <w:jc w:val="both"/>
      </w:pPr>
      <w:r>
        <w:t>O mapa de calor e cliques mostram a zona mais clicadas pelos participantes, como indicado na Figura 85 e Figura 86.</w:t>
      </w:r>
    </w:p>
    <w:p w14:paraId="764C7503" w14:textId="77777777" w:rsidR="005503D4" w:rsidRDefault="005503D4">
      <w:pPr>
        <w:ind w:firstLine="708"/>
        <w:jc w:val="both"/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1CD6E83A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6E31F1F8" w14:textId="77777777" w:rsidR="005503D4" w:rsidRDefault="00BC2DB5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3B43490" wp14:editId="03512978">
                  <wp:extent cx="2637155" cy="4930140"/>
                  <wp:effectExtent l="0" t="0" r="0" b="0"/>
                  <wp:docPr id="120" name="Picture 132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 132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7155" cy="493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0D1C96EE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BB09A10" wp14:editId="21133DDF">
                  <wp:extent cx="2641600" cy="4937125"/>
                  <wp:effectExtent l="0" t="0" r="0" b="0"/>
                  <wp:docPr id="121" name="Picture 133" descr="Interface gráfica do usuári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 133" descr="Interface gráfica do usuári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600" cy="493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53484605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7B97C2A6" w14:textId="77777777" w:rsidR="005503D4" w:rsidRDefault="00BC2DB5">
            <w:pPr>
              <w:jc w:val="both"/>
            </w:pPr>
            <w:r>
              <w:rPr>
                <w:i/>
                <w:iCs/>
              </w:rPr>
              <w:t>Figura 85 – M</w:t>
            </w:r>
            <w:r>
              <w:rPr>
                <w:i/>
                <w:iCs/>
              </w:rPr>
              <w:t>apa de calor indicando o local mais clicado</w:t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08134262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86 – Mapa de cliques indicando o local mais clicado</w:t>
            </w:r>
          </w:p>
          <w:p w14:paraId="65E6689D" w14:textId="77777777" w:rsidR="005503D4" w:rsidRDefault="005503D4">
            <w:pPr>
              <w:jc w:val="both"/>
            </w:pPr>
          </w:p>
        </w:tc>
      </w:tr>
    </w:tbl>
    <w:p w14:paraId="16B318BE" w14:textId="77777777" w:rsidR="005503D4" w:rsidRDefault="005503D4">
      <w:pPr>
        <w:ind w:firstLine="708"/>
        <w:jc w:val="both"/>
      </w:pPr>
    </w:p>
    <w:p w14:paraId="6FC8EC37" w14:textId="77777777" w:rsidR="005503D4" w:rsidRDefault="005503D4">
      <w:pPr>
        <w:jc w:val="center"/>
      </w:pPr>
    </w:p>
    <w:p w14:paraId="0A1AE6DB" w14:textId="2F819AA7" w:rsidR="005503D4" w:rsidRDefault="00BC2DB5">
      <w:pPr>
        <w:ind w:firstLine="708"/>
        <w:jc w:val="both"/>
      </w:pPr>
      <w:r>
        <w:t xml:space="preserve">Os mapas mostram que os participantes acessariam, </w:t>
      </w:r>
      <w:del w:id="239" w:author="ALLAN TRINDADE" w:date="2022-05-23T11:40:00Z">
        <w:r w:rsidDel="00F8038D">
          <w:delText>unanememente</w:delText>
        </w:r>
      </w:del>
      <w:ins w:id="240" w:author="ALLAN TRINDADE" w:date="2022-05-23T11:40:00Z">
        <w:r w:rsidR="00F8038D">
          <w:t>unanimemente</w:t>
        </w:r>
      </w:ins>
      <w:r>
        <w:t xml:space="preserve"> o acesso ao Login.</w:t>
      </w:r>
    </w:p>
    <w:p w14:paraId="45171030" w14:textId="77777777" w:rsidR="005503D4" w:rsidRDefault="00BC2DB5">
      <w:pPr>
        <w:ind w:firstLine="708"/>
        <w:jc w:val="both"/>
      </w:pPr>
      <w:r>
        <w:t>A Figura 87 mostra os resultados obtidos.</w:t>
      </w:r>
    </w:p>
    <w:p w14:paraId="20D4D6DC" w14:textId="77777777" w:rsidR="005503D4" w:rsidRDefault="00BC2DB5">
      <w:pPr>
        <w:ind w:firstLine="708"/>
      </w:pPr>
      <w:r>
        <w:br/>
      </w:r>
      <w:r>
        <w:rPr>
          <w:noProof/>
        </w:rPr>
        <w:drawing>
          <wp:inline distT="0" distB="0" distL="0" distR="0" wp14:anchorId="7A394742" wp14:editId="026FB879">
            <wp:extent cx="5760720" cy="1264920"/>
            <wp:effectExtent l="0" t="0" r="0" b="0"/>
            <wp:docPr id="122" name="Picture 1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6C19" w14:textId="77777777" w:rsidR="005503D4" w:rsidRDefault="00BC2DB5">
      <w:pPr>
        <w:jc w:val="center"/>
      </w:pPr>
      <w:r>
        <w:rPr>
          <w:i/>
          <w:iCs/>
        </w:rPr>
        <w:t xml:space="preserve">Figura 87 – Mapa de </w:t>
      </w:r>
      <w:r>
        <w:rPr>
          <w:i/>
          <w:iCs/>
        </w:rPr>
        <w:t>cliques indicando o local mais clicado</w:t>
      </w:r>
    </w:p>
    <w:p w14:paraId="5596BB12" w14:textId="77777777" w:rsidR="005503D4" w:rsidRDefault="005503D4"/>
    <w:p w14:paraId="12938007" w14:textId="77777777" w:rsidR="005503D4" w:rsidRDefault="00BC2DB5">
      <w:pPr>
        <w:ind w:firstLine="708"/>
        <w:jc w:val="both"/>
      </w:pPr>
      <w:r>
        <w:t>A Figura 88 mostra a terceira tela do fluxo para o acesso a área do usuário.</w:t>
      </w:r>
    </w:p>
    <w:p w14:paraId="3FA341E4" w14:textId="77777777" w:rsidR="005503D4" w:rsidRDefault="00BC2DB5">
      <w:pPr>
        <w:jc w:val="center"/>
      </w:pPr>
      <w:r>
        <w:lastRenderedPageBreak/>
        <w:br/>
      </w:r>
      <w:r>
        <w:rPr>
          <w:noProof/>
        </w:rPr>
        <w:drawing>
          <wp:inline distT="0" distB="0" distL="0" distR="0" wp14:anchorId="1304B96D" wp14:editId="374A384F">
            <wp:extent cx="2449195" cy="6210935"/>
            <wp:effectExtent l="0" t="0" r="0" b="0"/>
            <wp:docPr id="123" name="Picture 135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35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AE41" w14:textId="77777777" w:rsidR="005503D4" w:rsidRDefault="00BC2DB5">
      <w:pPr>
        <w:jc w:val="center"/>
      </w:pPr>
      <w:r>
        <w:rPr>
          <w:i/>
          <w:iCs/>
        </w:rPr>
        <w:t>Figura 88 – Tela inicial para acesso a área do usuário</w:t>
      </w:r>
    </w:p>
    <w:p w14:paraId="74E0D910" w14:textId="77777777" w:rsidR="005503D4" w:rsidRDefault="005503D4">
      <w:pPr>
        <w:jc w:val="both"/>
      </w:pPr>
    </w:p>
    <w:p w14:paraId="70F438EA" w14:textId="77777777" w:rsidR="005503D4" w:rsidRDefault="00BC2DB5">
      <w:pPr>
        <w:ind w:firstLine="708"/>
        <w:jc w:val="both"/>
      </w:pPr>
      <w:r>
        <w:t xml:space="preserve">Os resultados obtidos foram através do mapa de calor (Figura 89) e clique </w:t>
      </w:r>
      <w:r>
        <w:t>(Figura 90), são indicados na Figura 91.</w:t>
      </w:r>
    </w:p>
    <w:tbl>
      <w:tblPr>
        <w:tblStyle w:val="Tabelacomgrade"/>
        <w:tblW w:w="9071" w:type="dxa"/>
        <w:tblLook w:val="04A0" w:firstRow="1" w:lastRow="0" w:firstColumn="1" w:lastColumn="0" w:noHBand="0" w:noVBand="1"/>
      </w:tblPr>
      <w:tblGrid>
        <w:gridCol w:w="4538"/>
        <w:gridCol w:w="4533"/>
      </w:tblGrid>
      <w:tr w:rsidR="005503D4" w14:paraId="3F4A06C3" w14:textId="77777777">
        <w:tc>
          <w:tcPr>
            <w:tcW w:w="4543" w:type="dxa"/>
            <w:tcBorders>
              <w:top w:val="nil"/>
              <w:left w:val="nil"/>
              <w:bottom w:val="nil"/>
              <w:right w:val="nil"/>
            </w:tcBorders>
          </w:tcPr>
          <w:p w14:paraId="64385DD2" w14:textId="77777777" w:rsidR="005503D4" w:rsidRDefault="00BC2DB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55EF189" wp14:editId="1664EF83">
                  <wp:extent cx="2793365" cy="6870065"/>
                  <wp:effectExtent l="0" t="0" r="0" b="0"/>
                  <wp:docPr id="124" name="Picture 136" descr="Tela de celular com publicação numa rede social&#10;&#10;Descrição gerada automaticamente com confiança mé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136" descr="Tela de celular com publicação numa rede social&#10;&#10;Descrição gerada automaticamente com confiança mé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/>
                          <a:srcRect b="43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3365" cy="687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  <w:tcBorders>
              <w:top w:val="nil"/>
              <w:left w:val="nil"/>
              <w:bottom w:val="nil"/>
              <w:right w:val="nil"/>
            </w:tcBorders>
          </w:tcPr>
          <w:p w14:paraId="61742205" w14:textId="77777777" w:rsidR="005503D4" w:rsidRDefault="00BC2DB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4526CB" wp14:editId="2CEE080C">
                  <wp:extent cx="2789555" cy="6870065"/>
                  <wp:effectExtent l="0" t="0" r="0" b="0"/>
                  <wp:docPr id="125" name="Picture 137" descr="Tela de celular com publicação numa rede social&#10;&#10;Descrição gerada automaticamente com confiança baix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37" descr="Tela de celular com publicação numa rede social&#10;&#10;Descrição gerada automaticamente com confiança baix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/>
                          <a:srcRect b="41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9555" cy="687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25CE8CAE" w14:textId="77777777">
        <w:tc>
          <w:tcPr>
            <w:tcW w:w="4543" w:type="dxa"/>
            <w:tcBorders>
              <w:top w:val="nil"/>
              <w:left w:val="nil"/>
              <w:bottom w:val="nil"/>
              <w:right w:val="nil"/>
            </w:tcBorders>
          </w:tcPr>
          <w:p w14:paraId="15F244BA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89 – Mapa de calor indicando o local mais clicado</w:t>
            </w:r>
          </w:p>
          <w:p w14:paraId="0A435DE7" w14:textId="77777777" w:rsidR="005503D4" w:rsidRDefault="005503D4">
            <w:pPr>
              <w:jc w:val="center"/>
            </w:pPr>
          </w:p>
        </w:tc>
        <w:tc>
          <w:tcPr>
            <w:tcW w:w="4527" w:type="dxa"/>
            <w:tcBorders>
              <w:top w:val="nil"/>
              <w:left w:val="nil"/>
              <w:bottom w:val="nil"/>
              <w:right w:val="nil"/>
            </w:tcBorders>
          </w:tcPr>
          <w:p w14:paraId="55762196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90 – Mapa de cliques indicando o local mais clicado</w:t>
            </w:r>
          </w:p>
          <w:p w14:paraId="2FF359F3" w14:textId="77777777" w:rsidR="005503D4" w:rsidRDefault="005503D4">
            <w:pPr>
              <w:jc w:val="center"/>
            </w:pPr>
          </w:p>
        </w:tc>
      </w:tr>
    </w:tbl>
    <w:p w14:paraId="7FF7BB09" w14:textId="77777777" w:rsidR="005503D4" w:rsidRDefault="005503D4">
      <w:pPr>
        <w:jc w:val="center"/>
      </w:pPr>
    </w:p>
    <w:p w14:paraId="5DCF4194" w14:textId="77777777" w:rsidR="005503D4" w:rsidRDefault="005503D4">
      <w:pPr>
        <w:jc w:val="center"/>
      </w:pPr>
    </w:p>
    <w:p w14:paraId="7313A799" w14:textId="77777777" w:rsidR="005503D4" w:rsidRDefault="005503D4">
      <w:pPr>
        <w:jc w:val="center"/>
      </w:pPr>
    </w:p>
    <w:p w14:paraId="54119ACE" w14:textId="77777777" w:rsidR="005503D4" w:rsidRDefault="005503D4">
      <w:pPr>
        <w:jc w:val="center"/>
      </w:pPr>
    </w:p>
    <w:p w14:paraId="426CC559" w14:textId="77777777" w:rsidR="005503D4" w:rsidRDefault="005503D4">
      <w:pPr>
        <w:jc w:val="center"/>
      </w:pPr>
    </w:p>
    <w:p w14:paraId="61DBD27A" w14:textId="77777777" w:rsidR="005503D4" w:rsidRDefault="005503D4">
      <w:pPr>
        <w:jc w:val="center"/>
      </w:pPr>
    </w:p>
    <w:p w14:paraId="492688C8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42B78715" wp14:editId="15C5F87D">
            <wp:extent cx="5760720" cy="1322705"/>
            <wp:effectExtent l="0" t="0" r="0" b="0"/>
            <wp:docPr id="126" name="Picture 138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38" descr="Applicati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4129" w14:textId="77777777" w:rsidR="005503D4" w:rsidRDefault="00BC2DB5">
      <w:pPr>
        <w:jc w:val="center"/>
      </w:pPr>
      <w:r>
        <w:rPr>
          <w:i/>
          <w:iCs/>
        </w:rPr>
        <w:t>Figura 91 – Resultado do teste</w:t>
      </w:r>
    </w:p>
    <w:p w14:paraId="2F82C04D" w14:textId="77777777" w:rsidR="005503D4" w:rsidRDefault="005503D4"/>
    <w:p w14:paraId="46180DDC" w14:textId="77777777" w:rsidR="005503D4" w:rsidRDefault="00BC2DB5">
      <w:pPr>
        <w:ind w:firstLine="708"/>
        <w:jc w:val="both"/>
      </w:pPr>
      <w:r>
        <w:t xml:space="preserve">Analisando os mapas, percebemos que a grande </w:t>
      </w:r>
      <w:r>
        <w:t>maioria acessou a área do usuário corretamente.</w:t>
      </w:r>
    </w:p>
    <w:p w14:paraId="23D87A21" w14:textId="77777777" w:rsidR="005503D4" w:rsidRDefault="00BC2DB5">
      <w:pPr>
        <w:ind w:firstLine="708"/>
        <w:jc w:val="both"/>
      </w:pPr>
      <w:r>
        <w:t>Para a próxima etapa, o usuário deveria acessar a área de notificações.</w:t>
      </w:r>
    </w:p>
    <w:p w14:paraId="42D20939" w14:textId="77777777" w:rsidR="005503D4" w:rsidRDefault="00BC2DB5">
      <w:pPr>
        <w:ind w:firstLine="708"/>
        <w:jc w:val="both"/>
      </w:pPr>
      <w:r>
        <w:t xml:space="preserve">A Figura 92 e Figura 93, mostram os mapas de calor e clique indicando as zonas acessadas. </w:t>
      </w:r>
    </w:p>
    <w:p w14:paraId="0EB8A341" w14:textId="77777777" w:rsidR="005503D4" w:rsidRDefault="005503D4">
      <w:pPr>
        <w:ind w:firstLine="708"/>
        <w:jc w:val="both"/>
      </w:pPr>
    </w:p>
    <w:tbl>
      <w:tblPr>
        <w:tblStyle w:val="Tabelacomgrade"/>
        <w:tblW w:w="9061" w:type="dxa"/>
        <w:tblLook w:val="04A0" w:firstRow="1" w:lastRow="0" w:firstColumn="1" w:lastColumn="0" w:noHBand="0" w:noVBand="1"/>
      </w:tblPr>
      <w:tblGrid>
        <w:gridCol w:w="4530"/>
        <w:gridCol w:w="4531"/>
      </w:tblGrid>
      <w:tr w:rsidR="005503D4" w14:paraId="1D979A4E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5C5BBC65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6DA8E4D" wp14:editId="69921755">
                  <wp:extent cx="2703195" cy="4452620"/>
                  <wp:effectExtent l="0" t="0" r="0" b="0"/>
                  <wp:docPr id="127" name="Picture 139" descr="Graphical user interface, text, application, chat or text messag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139" descr="Graphical user interface, text, application, chat or text messag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/>
                          <a:srcRect b="251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3195" cy="445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465748FB" w14:textId="77777777" w:rsidR="005503D4" w:rsidRDefault="00BC2DB5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495FF48" wp14:editId="296F3A1C">
                  <wp:extent cx="2702560" cy="4394835"/>
                  <wp:effectExtent l="0" t="0" r="0" b="0"/>
                  <wp:docPr id="128" name="Picture 14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42" descr="Graphical user interface, text, applicati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/>
                          <a:srcRect b="260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256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666C1E74" w14:textId="77777777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5C0762FF" w14:textId="77777777" w:rsidR="005503D4" w:rsidRDefault="00BC2DB5">
            <w:pPr>
              <w:jc w:val="center"/>
            </w:pPr>
            <w:r>
              <w:rPr>
                <w:i/>
                <w:iCs/>
              </w:rPr>
              <w:t xml:space="preserve">Figura 92 – Mapa de calor </w:t>
            </w:r>
            <w:r>
              <w:rPr>
                <w:i/>
                <w:iCs/>
              </w:rPr>
              <w:t>indicando o local mais clicado</w:t>
            </w:r>
          </w:p>
          <w:p w14:paraId="226DC77A" w14:textId="77777777" w:rsidR="005503D4" w:rsidRDefault="005503D4">
            <w:pPr>
              <w:jc w:val="both"/>
            </w:pPr>
          </w:p>
        </w:tc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14:paraId="688A49F1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93 – Mapa de cliques indicando o local mais clicado</w:t>
            </w:r>
          </w:p>
          <w:p w14:paraId="1C438C5A" w14:textId="77777777" w:rsidR="005503D4" w:rsidRDefault="005503D4">
            <w:pPr>
              <w:jc w:val="both"/>
            </w:pPr>
          </w:p>
        </w:tc>
      </w:tr>
    </w:tbl>
    <w:p w14:paraId="5CD92619" w14:textId="77777777" w:rsidR="005503D4" w:rsidRDefault="005503D4">
      <w:pPr>
        <w:ind w:firstLine="708"/>
        <w:jc w:val="both"/>
      </w:pPr>
    </w:p>
    <w:p w14:paraId="119784BF" w14:textId="77777777" w:rsidR="005503D4" w:rsidRDefault="005503D4">
      <w:pPr>
        <w:jc w:val="center"/>
      </w:pPr>
    </w:p>
    <w:p w14:paraId="7CCC49EE" w14:textId="77777777" w:rsidR="005503D4" w:rsidRDefault="005503D4">
      <w:pPr>
        <w:jc w:val="center"/>
      </w:pPr>
    </w:p>
    <w:p w14:paraId="443D38A8" w14:textId="77777777" w:rsidR="005503D4" w:rsidRDefault="005503D4">
      <w:pPr>
        <w:jc w:val="center"/>
      </w:pPr>
    </w:p>
    <w:p w14:paraId="7BB34EFB" w14:textId="77777777" w:rsidR="005503D4" w:rsidRDefault="005503D4">
      <w:pPr>
        <w:jc w:val="center"/>
      </w:pPr>
    </w:p>
    <w:p w14:paraId="28E9FE1A" w14:textId="77777777" w:rsidR="005503D4" w:rsidRDefault="00BC2DB5">
      <w:pPr>
        <w:ind w:firstLine="851"/>
        <w:jc w:val="both"/>
      </w:pPr>
      <w:r>
        <w:t>A Figura 94 mostra o resultado para acessar as notificações.</w:t>
      </w:r>
    </w:p>
    <w:p w14:paraId="33C5FC4B" w14:textId="77777777" w:rsidR="005503D4" w:rsidRDefault="005503D4">
      <w:pPr>
        <w:ind w:firstLine="851"/>
      </w:pPr>
    </w:p>
    <w:p w14:paraId="4D6CA2B6" w14:textId="77777777" w:rsidR="005503D4" w:rsidRDefault="00BC2DB5">
      <w:r>
        <w:rPr>
          <w:noProof/>
        </w:rPr>
        <w:lastRenderedPageBreak/>
        <w:drawing>
          <wp:inline distT="0" distB="0" distL="0" distR="0" wp14:anchorId="2B150C8E" wp14:editId="618F68E5">
            <wp:extent cx="5756910" cy="1304290"/>
            <wp:effectExtent l="0" t="0" r="0" b="0"/>
            <wp:docPr id="129" name="Picture 1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F54F" w14:textId="77777777" w:rsidR="005503D4" w:rsidRDefault="00BC2DB5">
      <w:pPr>
        <w:jc w:val="center"/>
      </w:pPr>
      <w:r>
        <w:rPr>
          <w:i/>
          <w:iCs/>
        </w:rPr>
        <w:t>Figura 94– Resultado para o acesso a notificações</w:t>
      </w:r>
    </w:p>
    <w:p w14:paraId="4891C5B2" w14:textId="77777777" w:rsidR="005503D4" w:rsidRDefault="005503D4">
      <w:pPr>
        <w:jc w:val="both"/>
      </w:pPr>
    </w:p>
    <w:p w14:paraId="1B5A0A05" w14:textId="77777777" w:rsidR="005503D4" w:rsidRDefault="00BC2DB5">
      <w:pPr>
        <w:ind w:firstLine="708"/>
        <w:jc w:val="both"/>
      </w:pPr>
      <w:r>
        <w:t xml:space="preserve">Pelos mapas, a grande maioria </w:t>
      </w:r>
      <w:r>
        <w:t>conseguiu identificar as notificações.</w:t>
      </w:r>
    </w:p>
    <w:p w14:paraId="683F18D0" w14:textId="77777777" w:rsidR="005503D4" w:rsidRDefault="005503D4">
      <w:pPr>
        <w:jc w:val="both"/>
      </w:pPr>
    </w:p>
    <w:p w14:paraId="57A7C9D7" w14:textId="77777777" w:rsidR="005503D4" w:rsidRDefault="00BC2DB5">
      <w:pPr>
        <w:ind w:firstLine="708"/>
        <w:jc w:val="both"/>
      </w:pPr>
      <w:r>
        <w:t>E para a última etapa do fluxo, o usuário deveria ativar o alerta de novidades, como mostrado na Figura 95.</w:t>
      </w:r>
    </w:p>
    <w:p w14:paraId="5AF7149F" w14:textId="77777777" w:rsidR="005503D4" w:rsidRDefault="005503D4"/>
    <w:p w14:paraId="53DEF798" w14:textId="77777777" w:rsidR="005503D4" w:rsidRDefault="00BC2DB5">
      <w:pPr>
        <w:jc w:val="center"/>
      </w:pPr>
      <w:r>
        <w:rPr>
          <w:noProof/>
        </w:rPr>
        <w:drawing>
          <wp:inline distT="0" distB="0" distL="0" distR="0" wp14:anchorId="55B7F3B4" wp14:editId="0D0D2A6B">
            <wp:extent cx="2954020" cy="4720590"/>
            <wp:effectExtent l="0" t="0" r="0" b="0"/>
            <wp:docPr id="130" name="Picture 1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4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02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6846" w14:textId="77777777" w:rsidR="005503D4" w:rsidRDefault="00BC2DB5">
      <w:pPr>
        <w:jc w:val="center"/>
      </w:pPr>
      <w:r>
        <w:rPr>
          <w:i/>
          <w:iCs/>
        </w:rPr>
        <w:t>Figura 95 – Tela de notificações para o teste</w:t>
      </w:r>
    </w:p>
    <w:p w14:paraId="0226080C" w14:textId="77777777" w:rsidR="005503D4" w:rsidRDefault="005503D4"/>
    <w:p w14:paraId="080F53D5" w14:textId="77777777" w:rsidR="005503D4" w:rsidRDefault="005503D4">
      <w:pPr>
        <w:jc w:val="both"/>
      </w:pPr>
    </w:p>
    <w:p w14:paraId="4F0FD0F2" w14:textId="77777777" w:rsidR="005503D4" w:rsidRDefault="00BC2DB5">
      <w:pPr>
        <w:ind w:firstLine="708"/>
        <w:jc w:val="both"/>
      </w:pPr>
      <w:r>
        <w:t>O mapa de calor e o mapa de cliques indicam onde os usuár</w:t>
      </w:r>
      <w:r>
        <w:t>ios mais clicaram, apresentados nas Figuras 96 e Figura 97, respectivamente.</w:t>
      </w:r>
    </w:p>
    <w:p w14:paraId="2CCFB816" w14:textId="77777777" w:rsidR="005503D4" w:rsidRDefault="005503D4"/>
    <w:tbl>
      <w:tblPr>
        <w:tblStyle w:val="Tabelacomgrade"/>
        <w:tblW w:w="9071" w:type="dxa"/>
        <w:tblLook w:val="04A0" w:firstRow="1" w:lastRow="0" w:firstColumn="1" w:lastColumn="0" w:noHBand="0" w:noVBand="1"/>
      </w:tblPr>
      <w:tblGrid>
        <w:gridCol w:w="4502"/>
        <w:gridCol w:w="4569"/>
      </w:tblGrid>
      <w:tr w:rsidR="005503D4" w14:paraId="056CB29F" w14:textId="77777777">
        <w:tc>
          <w:tcPr>
            <w:tcW w:w="4502" w:type="dxa"/>
            <w:tcBorders>
              <w:top w:val="nil"/>
              <w:left w:val="nil"/>
              <w:bottom w:val="nil"/>
              <w:right w:val="nil"/>
            </w:tcBorders>
          </w:tcPr>
          <w:p w14:paraId="37D5E8ED" w14:textId="77777777" w:rsidR="005503D4" w:rsidRDefault="00BC2DB5">
            <w:r>
              <w:rPr>
                <w:noProof/>
              </w:rPr>
              <w:lastRenderedPageBreak/>
              <w:drawing>
                <wp:inline distT="0" distB="0" distL="0" distR="0" wp14:anchorId="4D20FF2C" wp14:editId="05EA0C96">
                  <wp:extent cx="2713990" cy="4222750"/>
                  <wp:effectExtent l="0" t="0" r="0" b="0"/>
                  <wp:docPr id="131" name="Picture 15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51" descr="Graphical user interface, application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/>
                          <a:srcRect b="29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3990" cy="422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  <w:tcBorders>
              <w:top w:val="nil"/>
              <w:left w:val="nil"/>
              <w:bottom w:val="nil"/>
              <w:right w:val="nil"/>
            </w:tcBorders>
          </w:tcPr>
          <w:p w14:paraId="2455AA22" w14:textId="77777777" w:rsidR="005503D4" w:rsidRDefault="00BC2DB5">
            <w:r>
              <w:rPr>
                <w:noProof/>
              </w:rPr>
              <w:drawing>
                <wp:inline distT="0" distB="0" distL="0" distR="0" wp14:anchorId="7EF1828C" wp14:editId="122A2D92">
                  <wp:extent cx="2763520" cy="4265295"/>
                  <wp:effectExtent l="0" t="0" r="0" b="0"/>
                  <wp:docPr id="132" name="Picture 146" descr="Interface gráfica do usuário, Aplicativ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46" descr="Interface gráfica do usuário, Aplicativ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/>
                          <a:srcRect b="29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3520" cy="426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3D4" w14:paraId="313D4555" w14:textId="77777777">
        <w:tc>
          <w:tcPr>
            <w:tcW w:w="4502" w:type="dxa"/>
            <w:tcBorders>
              <w:top w:val="nil"/>
              <w:left w:val="nil"/>
              <w:bottom w:val="nil"/>
              <w:right w:val="nil"/>
            </w:tcBorders>
          </w:tcPr>
          <w:p w14:paraId="360D3030" w14:textId="77777777" w:rsidR="005503D4" w:rsidRDefault="00BC2DB5">
            <w:pPr>
              <w:jc w:val="center"/>
            </w:pPr>
            <w:r>
              <w:rPr>
                <w:i/>
                <w:iCs/>
              </w:rPr>
              <w:t>Figura 96 – Mapa de calor indicando o local mais clicado</w:t>
            </w:r>
          </w:p>
          <w:p w14:paraId="32FE84A5" w14:textId="77777777" w:rsidR="005503D4" w:rsidRDefault="005503D4"/>
        </w:tc>
        <w:tc>
          <w:tcPr>
            <w:tcW w:w="4568" w:type="dxa"/>
            <w:tcBorders>
              <w:top w:val="nil"/>
              <w:left w:val="nil"/>
              <w:bottom w:val="nil"/>
              <w:right w:val="nil"/>
            </w:tcBorders>
          </w:tcPr>
          <w:p w14:paraId="6933744C" w14:textId="77777777" w:rsidR="005503D4" w:rsidRDefault="00BC2DB5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Figura 97 – Mapa de cliques indicando o local mais clicado</w:t>
            </w:r>
          </w:p>
          <w:p w14:paraId="760176F3" w14:textId="77777777" w:rsidR="005503D4" w:rsidRDefault="005503D4"/>
        </w:tc>
      </w:tr>
    </w:tbl>
    <w:p w14:paraId="1699ADDD" w14:textId="77777777" w:rsidR="005503D4" w:rsidRDefault="005503D4"/>
    <w:p w14:paraId="20AFC4EA" w14:textId="77777777" w:rsidR="005503D4" w:rsidRDefault="005503D4">
      <w:pPr>
        <w:jc w:val="center"/>
      </w:pPr>
    </w:p>
    <w:p w14:paraId="1221FF61" w14:textId="77777777" w:rsidR="005503D4" w:rsidRDefault="005503D4"/>
    <w:p w14:paraId="3D4EF2D2" w14:textId="77777777" w:rsidR="005503D4" w:rsidRDefault="005503D4">
      <w:pPr>
        <w:jc w:val="center"/>
      </w:pPr>
    </w:p>
    <w:p w14:paraId="18C6402D" w14:textId="77777777" w:rsidR="005503D4" w:rsidRDefault="005503D4">
      <w:pPr>
        <w:jc w:val="center"/>
      </w:pPr>
    </w:p>
    <w:p w14:paraId="0898C8AE" w14:textId="77777777" w:rsidR="005503D4" w:rsidRDefault="00BC2DB5">
      <w:pPr>
        <w:jc w:val="both"/>
      </w:pPr>
      <w:r>
        <w:t>A Figura 98 mostra os resultados obtidos.</w:t>
      </w:r>
    </w:p>
    <w:p w14:paraId="685775E1" w14:textId="77777777" w:rsidR="005503D4" w:rsidRDefault="00BC2DB5">
      <w:r>
        <w:rPr>
          <w:noProof/>
        </w:rPr>
        <w:drawing>
          <wp:inline distT="0" distB="0" distL="0" distR="0" wp14:anchorId="7723057D" wp14:editId="1596893E">
            <wp:extent cx="5756910" cy="1296035"/>
            <wp:effectExtent l="0" t="0" r="0" b="0"/>
            <wp:docPr id="133" name="Picture 14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48" descr="Interface gráfica do usuário, Aplicativo, Word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1B31" w14:textId="77777777" w:rsidR="005503D4" w:rsidRDefault="00BC2DB5">
      <w:pPr>
        <w:jc w:val="center"/>
      </w:pPr>
      <w:r>
        <w:rPr>
          <w:i/>
          <w:iCs/>
        </w:rPr>
        <w:t>Figura 98 – Resultados obtidos no fluxo</w:t>
      </w:r>
    </w:p>
    <w:p w14:paraId="2EEA1A91" w14:textId="77777777" w:rsidR="005503D4" w:rsidRDefault="005503D4"/>
    <w:p w14:paraId="6609F893" w14:textId="77777777" w:rsidR="005503D4" w:rsidRDefault="00BC2DB5">
      <w:pPr>
        <w:ind w:firstLine="708"/>
        <w:jc w:val="both"/>
      </w:pPr>
      <w:r>
        <w:t>Por fim, para este teste foi perguntado ‘Foi fácil acessar as notificações pelo ícone da 'Área do Usuário' ou seria melhor estarem agrupados na lista de Menu Deslizante?’</w:t>
      </w:r>
    </w:p>
    <w:p w14:paraId="27921FAE" w14:textId="77777777" w:rsidR="005503D4" w:rsidRDefault="00BC2DB5">
      <w:pPr>
        <w:ind w:firstLine="708"/>
        <w:jc w:val="both"/>
      </w:pPr>
      <w:r>
        <w:t>As respostas obtidas dos 34 participantes, r</w:t>
      </w:r>
      <w:r>
        <w:t>esultaram no gráfico 13.</w:t>
      </w:r>
    </w:p>
    <w:p w14:paraId="2BD62EDA" w14:textId="77777777" w:rsidR="005503D4" w:rsidRDefault="005503D4"/>
    <w:p w14:paraId="52D03676" w14:textId="77777777" w:rsidR="005503D4" w:rsidRDefault="00BC2DB5">
      <w:pPr>
        <w:jc w:val="center"/>
      </w:pPr>
      <w:r>
        <w:rPr>
          <w:noProof/>
        </w:rPr>
        <w:lastRenderedPageBreak/>
        <w:drawing>
          <wp:inline distT="0" distB="0" distL="0" distR="0" wp14:anchorId="4B1BDAAD" wp14:editId="06A0FFCF">
            <wp:extent cx="4572000" cy="2743200"/>
            <wp:effectExtent l="0" t="0" r="0" b="0"/>
            <wp:docPr id="134" name="Gráfico 1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5"/>
              </a:graphicData>
            </a:graphic>
          </wp:inline>
        </w:drawing>
      </w:r>
    </w:p>
    <w:p w14:paraId="18C641D5" w14:textId="77777777" w:rsidR="005503D4" w:rsidRDefault="00BC2DB5">
      <w:pPr>
        <w:jc w:val="center"/>
      </w:pPr>
      <w:r>
        <w:rPr>
          <w:i/>
          <w:iCs/>
        </w:rPr>
        <w:t>Gráfico 13 – Respostas obtidas para a pergunta ‘Foi fácil acessar as notificações pelo ícone da 'Área do Usuário' ou seria melhor estarem agrupados na lista de Menu Deslizante?’</w:t>
      </w:r>
    </w:p>
    <w:p w14:paraId="08D8509D" w14:textId="77777777" w:rsidR="005503D4" w:rsidRDefault="005503D4">
      <w:pPr>
        <w:jc w:val="both"/>
      </w:pPr>
    </w:p>
    <w:p w14:paraId="6D994E68" w14:textId="39CFD63B" w:rsidR="005503D4" w:rsidRDefault="00BC2DB5">
      <w:pPr>
        <w:ind w:firstLine="709"/>
        <w:jc w:val="both"/>
      </w:pPr>
      <w:r>
        <w:t>Foi observado que 65% dos participantes responder</w:t>
      </w:r>
      <w:r>
        <w:t xml:space="preserve">am que Sim, para a pergunta. 20% responderam </w:t>
      </w:r>
      <w:del w:id="241" w:author="ALLAN TRINDADE" w:date="2022-05-23T11:40:00Z">
        <w:r w:rsidDel="00F8038D">
          <w:delText>que Não</w:delText>
        </w:r>
      </w:del>
      <w:ins w:id="242" w:author="ALLAN TRINDADE" w:date="2022-05-23T11:40:00Z">
        <w:r w:rsidR="00F8038D">
          <w:t>que não</w:t>
        </w:r>
      </w:ins>
      <w:r>
        <w:t>. E 15% forneceram outro tipo de respostas com sugestões.</w:t>
      </w:r>
    </w:p>
    <w:p w14:paraId="2D61CE8A" w14:textId="77777777" w:rsidR="005503D4" w:rsidRDefault="005503D4">
      <w:pPr>
        <w:jc w:val="both"/>
      </w:pPr>
    </w:p>
    <w:p w14:paraId="1C3D4732" w14:textId="77777777" w:rsidR="005503D4" w:rsidRDefault="00BC2DB5">
      <w:pPr>
        <w:jc w:val="both"/>
      </w:pPr>
      <w:r>
        <w:tab/>
        <w:t xml:space="preserve">O teste está disponível no link: </w:t>
      </w:r>
      <w:hyperlink r:id="rId156">
        <w:r>
          <w:rPr>
            <w:rStyle w:val="LinkdaInternet"/>
          </w:rPr>
          <w:t>https://app.usabilityhub.com/do/d8bed8922a</w:t>
        </w:r>
        <w:r>
          <w:rPr>
            <w:rStyle w:val="LinkdaInternet"/>
          </w:rPr>
          <w:t>75/f249</w:t>
        </w:r>
      </w:hyperlink>
      <w:r>
        <w:t xml:space="preserve"> </w:t>
      </w:r>
    </w:p>
    <w:p w14:paraId="75E11271" w14:textId="77777777" w:rsidR="005503D4" w:rsidRDefault="005503D4">
      <w:pPr>
        <w:jc w:val="both"/>
      </w:pPr>
    </w:p>
    <w:p w14:paraId="568D6B9D" w14:textId="77777777" w:rsidR="005503D4" w:rsidRDefault="00BC2DB5">
      <w:pPr>
        <w:ind w:firstLine="708"/>
        <w:jc w:val="both"/>
      </w:pPr>
      <w:r>
        <w:t>Com a análise realizada, notamos que a maioria identificou corretamente o ativar notificações, entretanto uma parcela dos participantes encontrou dificuldade.</w:t>
      </w:r>
    </w:p>
    <w:p w14:paraId="0A665BE7" w14:textId="77777777" w:rsidR="005503D4" w:rsidRDefault="005503D4">
      <w:pPr>
        <w:jc w:val="both"/>
      </w:pPr>
    </w:p>
    <w:p w14:paraId="13E055AF" w14:textId="77777777" w:rsidR="005503D4" w:rsidRDefault="00BC2DB5">
      <w:pPr>
        <w:jc w:val="both"/>
        <w:rPr>
          <w:b/>
          <w:bCs/>
        </w:rPr>
      </w:pPr>
      <w:r>
        <w:rPr>
          <w:b/>
          <w:bCs/>
        </w:rPr>
        <w:t>Melhoria no protótipo</w:t>
      </w:r>
    </w:p>
    <w:p w14:paraId="2043C6DC" w14:textId="77777777" w:rsidR="005503D4" w:rsidRDefault="00BC2DB5">
      <w:pPr>
        <w:pStyle w:val="PargrafodaLista"/>
        <w:jc w:val="both"/>
      </w:pPr>
      <w:r>
        <w:t xml:space="preserve">Não entendemos que precise de melhoria. </w:t>
      </w:r>
    </w:p>
    <w:p w14:paraId="6330A6CF" w14:textId="77777777" w:rsidR="005503D4" w:rsidRDefault="005503D4">
      <w:pPr>
        <w:jc w:val="both"/>
      </w:pPr>
    </w:p>
    <w:p w14:paraId="5C7C3893" w14:textId="77777777" w:rsidR="005503D4" w:rsidRDefault="00BC2DB5">
      <w:pPr>
        <w:pStyle w:val="PargrafodaLista"/>
        <w:numPr>
          <w:ilvl w:val="0"/>
          <w:numId w:val="3"/>
        </w:numPr>
        <w:suppressAutoHyphens w:val="0"/>
        <w:jc w:val="both"/>
        <w:rPr>
          <w:b/>
          <w:bCs/>
        </w:rPr>
      </w:pPr>
      <w:r>
        <w:rPr>
          <w:b/>
          <w:bCs/>
        </w:rPr>
        <w:t>Teste de opinião de design</w:t>
      </w:r>
    </w:p>
    <w:p w14:paraId="24935664" w14:textId="77777777" w:rsidR="005503D4" w:rsidRDefault="00BC2DB5">
      <w:pPr>
        <w:ind w:firstLine="709"/>
        <w:jc w:val="both"/>
      </w:pPr>
      <w:r>
        <w:t>Para este teste, o usuário deveria observar o layout e responder a algumas perguntas. A tela disponível é a tela inicial, mostrado na Figura 99.</w:t>
      </w:r>
    </w:p>
    <w:p w14:paraId="4365FEE3" w14:textId="77777777" w:rsidR="005503D4" w:rsidRDefault="005503D4">
      <w:pPr>
        <w:ind w:firstLine="708"/>
      </w:pPr>
    </w:p>
    <w:p w14:paraId="3AF02C06" w14:textId="77777777" w:rsidR="005503D4" w:rsidRDefault="005503D4">
      <w:pPr>
        <w:pStyle w:val="PargrafodaLista"/>
        <w:jc w:val="center"/>
      </w:pPr>
    </w:p>
    <w:p w14:paraId="2AD5A8B0" w14:textId="77777777" w:rsidR="005503D4" w:rsidRDefault="00BC2DB5">
      <w:pPr>
        <w:pStyle w:val="PargrafodaLista"/>
        <w:jc w:val="center"/>
      </w:pPr>
      <w:r>
        <w:rPr>
          <w:noProof/>
        </w:rPr>
        <w:lastRenderedPageBreak/>
        <w:drawing>
          <wp:inline distT="0" distB="0" distL="0" distR="0" wp14:anchorId="69825D52" wp14:editId="49430AAD">
            <wp:extent cx="2214880" cy="5597525"/>
            <wp:effectExtent l="0" t="0" r="0" b="0"/>
            <wp:docPr id="135" name="Picture 162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62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880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3EDA" w14:textId="77777777" w:rsidR="005503D4" w:rsidRDefault="00BC2DB5">
      <w:pPr>
        <w:jc w:val="center"/>
      </w:pPr>
      <w:r>
        <w:rPr>
          <w:i/>
          <w:iCs/>
        </w:rPr>
        <w:t xml:space="preserve">Figura 99 – Tela inicial para o </w:t>
      </w:r>
      <w:r>
        <w:rPr>
          <w:i/>
          <w:iCs/>
        </w:rPr>
        <w:t>teste de usabilidade</w:t>
      </w:r>
    </w:p>
    <w:p w14:paraId="01392603" w14:textId="77777777" w:rsidR="005503D4" w:rsidRDefault="005503D4">
      <w:pPr>
        <w:pStyle w:val="PargrafodaLista"/>
      </w:pPr>
    </w:p>
    <w:p w14:paraId="0873FB63" w14:textId="77777777" w:rsidR="005503D4" w:rsidRDefault="00BC2DB5">
      <w:pPr>
        <w:ind w:firstLine="708"/>
        <w:jc w:val="both"/>
      </w:pPr>
      <w:r>
        <w:t>A primeira pergunta foi ‘O que você acha da aparência desse aplicativo?’, e as respostas dos participantes foram positivas quanto a aparência do aplicativo.</w:t>
      </w:r>
    </w:p>
    <w:p w14:paraId="647FC494" w14:textId="77777777" w:rsidR="005503D4" w:rsidRDefault="005503D4">
      <w:pPr>
        <w:jc w:val="both"/>
      </w:pPr>
    </w:p>
    <w:p w14:paraId="14A54F47" w14:textId="77777777" w:rsidR="005503D4" w:rsidRDefault="00BC2DB5">
      <w:pPr>
        <w:ind w:firstLine="708"/>
        <w:jc w:val="both"/>
      </w:pPr>
      <w:r>
        <w:t xml:space="preserve">A próxima pergunta foi ‘Você consegue ler as informações da tela de maneira </w:t>
      </w:r>
      <w:r>
        <w:t>clara?’, no qual o participante deveria selecionar entre as alternativas. A Figura 100 mostra os resultados obtidos.</w:t>
      </w:r>
    </w:p>
    <w:p w14:paraId="24DF08FF" w14:textId="77777777" w:rsidR="005503D4" w:rsidRDefault="005503D4">
      <w:pPr>
        <w:ind w:firstLine="708"/>
        <w:jc w:val="both"/>
      </w:pPr>
    </w:p>
    <w:p w14:paraId="1B68ECF0" w14:textId="77777777" w:rsidR="005503D4" w:rsidRDefault="00BC2DB5">
      <w:r>
        <w:rPr>
          <w:noProof/>
        </w:rPr>
        <w:drawing>
          <wp:inline distT="0" distB="0" distL="0" distR="0" wp14:anchorId="2BFD5A4D" wp14:editId="317E1271">
            <wp:extent cx="5760720" cy="1242695"/>
            <wp:effectExtent l="0" t="0" r="0" b="0"/>
            <wp:docPr id="136" name="Picture 163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63" descr="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85E9" w14:textId="77777777" w:rsidR="005503D4" w:rsidRDefault="00BC2DB5">
      <w:pPr>
        <w:jc w:val="center"/>
      </w:pPr>
      <w:r>
        <w:rPr>
          <w:i/>
          <w:iCs/>
        </w:rPr>
        <w:t>Figura 100 – Resultado para a pergunta ‘Você consegue ler as informações da tela de maneira clara?’</w:t>
      </w:r>
    </w:p>
    <w:p w14:paraId="495C0380" w14:textId="77777777" w:rsidR="005503D4" w:rsidRDefault="005503D4"/>
    <w:p w14:paraId="69FF26C1" w14:textId="77777777" w:rsidR="005503D4" w:rsidRDefault="00BC2DB5">
      <w:pPr>
        <w:ind w:firstLine="708"/>
        <w:jc w:val="both"/>
      </w:pPr>
      <w:r>
        <w:t>E por fim foi questionado ‘Você uti</w:t>
      </w:r>
      <w:r>
        <w:t>lizaria um aplicativo com essa aparência?’, com a opção para o participante escolher. O resultado obtido está disposto na Figura 101.</w:t>
      </w:r>
    </w:p>
    <w:p w14:paraId="7C7EB178" w14:textId="77777777" w:rsidR="005503D4" w:rsidRDefault="005503D4"/>
    <w:p w14:paraId="236B565C" w14:textId="77777777" w:rsidR="005503D4" w:rsidRDefault="00BC2DB5">
      <w:r>
        <w:rPr>
          <w:noProof/>
        </w:rPr>
        <w:drawing>
          <wp:inline distT="0" distB="0" distL="0" distR="0" wp14:anchorId="4C96440E" wp14:editId="3BBDA01B">
            <wp:extent cx="5760720" cy="1191895"/>
            <wp:effectExtent l="0" t="0" r="0" b="0"/>
            <wp:docPr id="137" name="Picture 164" descr="Graphical user interface, application, Team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64" descr="Graphical user interface, application, Team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D45F" w14:textId="77777777" w:rsidR="005503D4" w:rsidRDefault="00BC2DB5">
      <w:pPr>
        <w:jc w:val="center"/>
      </w:pPr>
      <w:r>
        <w:rPr>
          <w:i/>
          <w:iCs/>
        </w:rPr>
        <w:t>Figura 101 – Resultado para a pergunta ‘Você utilizaria um aplicativo com essa aparência?’</w:t>
      </w:r>
    </w:p>
    <w:p w14:paraId="1DCC2F42" w14:textId="77777777" w:rsidR="005503D4" w:rsidRDefault="005503D4"/>
    <w:p w14:paraId="3D3DBC49" w14:textId="77777777" w:rsidR="005503D4" w:rsidRDefault="00BC2DB5">
      <w:pPr>
        <w:jc w:val="both"/>
      </w:pPr>
      <w:r>
        <w:tab/>
        <w:t>O teste está disponível no</w:t>
      </w:r>
      <w:r>
        <w:t xml:space="preserve"> link: </w:t>
      </w:r>
      <w:hyperlink r:id="rId160">
        <w:r>
          <w:rPr>
            <w:rStyle w:val="LinkdaInternet"/>
          </w:rPr>
          <w:t>https://app.usabilityhub.com/do/ed387ff8967d/a80f</w:t>
        </w:r>
      </w:hyperlink>
      <w:r>
        <w:t xml:space="preserve"> </w:t>
      </w:r>
    </w:p>
    <w:p w14:paraId="046D1709" w14:textId="77777777" w:rsidR="005503D4" w:rsidRDefault="005503D4">
      <w:pPr>
        <w:jc w:val="both"/>
      </w:pPr>
    </w:p>
    <w:p w14:paraId="681977ED" w14:textId="77777777" w:rsidR="005503D4" w:rsidRDefault="00BC2DB5">
      <w:pPr>
        <w:ind w:firstLine="708"/>
        <w:jc w:val="both"/>
      </w:pPr>
      <w:r>
        <w:t>Com a análise realizada, notamos que a maioria identificou no menu a listagem de farmácias, entretanto sugestões pertinentes for</w:t>
      </w:r>
      <w:r>
        <w:t>am sugeridas.</w:t>
      </w:r>
    </w:p>
    <w:p w14:paraId="341AC020" w14:textId="77777777" w:rsidR="005503D4" w:rsidRDefault="005503D4">
      <w:pPr>
        <w:jc w:val="both"/>
      </w:pPr>
    </w:p>
    <w:p w14:paraId="01495D3A" w14:textId="77777777" w:rsidR="005503D4" w:rsidRDefault="00BC2DB5">
      <w:pPr>
        <w:jc w:val="both"/>
        <w:rPr>
          <w:b/>
          <w:bCs/>
        </w:rPr>
      </w:pPr>
      <w:r>
        <w:rPr>
          <w:b/>
          <w:bCs/>
        </w:rPr>
        <w:t>Melhoria no protótipo</w:t>
      </w:r>
    </w:p>
    <w:p w14:paraId="768A2620" w14:textId="77777777" w:rsidR="005503D4" w:rsidRDefault="00BC2DB5">
      <w:pPr>
        <w:ind w:firstLine="708"/>
        <w:jc w:val="both"/>
      </w:pPr>
      <w:r>
        <w:t>Não há melhorias sugeridas.</w:t>
      </w:r>
    </w:p>
    <w:p w14:paraId="2CE59256" w14:textId="77777777" w:rsidR="005503D4" w:rsidRDefault="005503D4">
      <w:pPr>
        <w:jc w:val="both"/>
      </w:pPr>
    </w:p>
    <w:p w14:paraId="7E2BC43B" w14:textId="77777777" w:rsidR="005503D4" w:rsidRDefault="00BC2DB5">
      <w:pPr>
        <w:jc w:val="both"/>
        <w:rPr>
          <w:b/>
          <w:bCs/>
        </w:rPr>
      </w:pPr>
      <w:r>
        <w:rPr>
          <w:b/>
          <w:bCs/>
        </w:rPr>
        <w:t>Conclusão</w:t>
      </w:r>
    </w:p>
    <w:p w14:paraId="70140736" w14:textId="77777777" w:rsidR="005503D4" w:rsidRDefault="00BC2DB5">
      <w:pPr>
        <w:ind w:firstLine="708"/>
        <w:jc w:val="both"/>
      </w:pPr>
      <w:r>
        <w:t xml:space="preserve">Através das análises dos resultados dos testes realizados, percebemos que em alguns fluxos e telas o participante sentiu dificuldades em acessar o que era proposto. E para </w:t>
      </w:r>
      <w:r>
        <w:t>tanto propomos melhorias no protótipo para que a usabilidade atenda às necessidades do usuário.</w:t>
      </w:r>
    </w:p>
    <w:p w14:paraId="4B65A584" w14:textId="77777777" w:rsidR="005503D4" w:rsidRDefault="005503D4">
      <w:pPr>
        <w:spacing w:after="120"/>
        <w:jc w:val="both"/>
        <w:rPr>
          <w:b/>
          <w:smallCaps/>
          <w:color w:val="000000"/>
        </w:rPr>
      </w:pPr>
    </w:p>
    <w:p w14:paraId="158B9F62" w14:textId="77777777" w:rsidR="005503D4" w:rsidRDefault="005503D4">
      <w:pPr>
        <w:suppressAutoHyphens w:val="0"/>
      </w:pPr>
    </w:p>
    <w:p w14:paraId="286E31B1" w14:textId="77777777" w:rsidR="005503D4" w:rsidRDefault="00BC2DB5">
      <w:pPr>
        <w:suppressAutoHyphens w:val="0"/>
      </w:pPr>
      <w:r>
        <w:br w:type="page"/>
      </w:r>
    </w:p>
    <w:p w14:paraId="26752AE5" w14:textId="77777777" w:rsidR="005503D4" w:rsidRDefault="00BC2DB5">
      <w:pPr>
        <w:pStyle w:val="Ttulo1"/>
      </w:pPr>
      <w:bookmarkStart w:id="243" w:name="_Toc101808835"/>
      <w:r>
        <w:lastRenderedPageBreak/>
        <w:t>APÊNDICE C - Link para o protótipo</w:t>
      </w:r>
      <w:bookmarkEnd w:id="243"/>
    </w:p>
    <w:p w14:paraId="77FB53A0" w14:textId="77777777" w:rsidR="005503D4" w:rsidRDefault="005503D4">
      <w:pPr>
        <w:rPr>
          <w:b/>
          <w:bCs/>
        </w:rPr>
      </w:pPr>
    </w:p>
    <w:p w14:paraId="7FC4296A" w14:textId="77777777" w:rsidR="005503D4" w:rsidRDefault="00BC2DB5">
      <w:r>
        <w:t>Para acessar o protótipo, acessar o link:</w:t>
      </w:r>
    </w:p>
    <w:p w14:paraId="2375D74C" w14:textId="77777777" w:rsidR="005503D4" w:rsidRDefault="00BC2DB5">
      <w:pPr>
        <w:rPr>
          <w:lang w:val="en-US"/>
        </w:rPr>
      </w:pPr>
      <w:r>
        <w:rPr>
          <w:b/>
          <w:smallCaps/>
          <w:color w:val="000000"/>
          <w:lang w:val="en-US"/>
        </w:rPr>
        <w:t>https://www.figma.com/proto/Z5WLOCehcmznBGaA8lihvu/TC---S%C3%A3o-Roque-e-voc%C</w:t>
      </w:r>
      <w:r>
        <w:rPr>
          <w:b/>
          <w:smallCaps/>
          <w:color w:val="000000"/>
          <w:lang w:val="en-US"/>
        </w:rPr>
        <w:t>3%AA-team-library?node-id=1237%3A9493&amp;scaling=min-zoom&amp;page-id=1237%3A5156&amp;starting-point-node-id=1237%3A9493&amp;show-proto-sidebar=1</w:t>
      </w:r>
    </w:p>
    <w:p w14:paraId="7AD147F6" w14:textId="77777777" w:rsidR="005503D4" w:rsidRDefault="00BC2DB5">
      <w:pPr>
        <w:suppressAutoHyphens w:val="0"/>
        <w:rPr>
          <w:lang w:val="en-US"/>
        </w:rPr>
      </w:pPr>
      <w:r w:rsidRPr="005B2732">
        <w:rPr>
          <w:lang w:val="en-US"/>
        </w:rPr>
        <w:br w:type="page"/>
      </w:r>
    </w:p>
    <w:p w14:paraId="49C2A1E7" w14:textId="77777777" w:rsidR="005503D4" w:rsidRDefault="005503D4">
      <w:pPr>
        <w:rPr>
          <w:lang w:val="en-US"/>
        </w:rPr>
      </w:pPr>
    </w:p>
    <w:sectPr w:rsidR="005503D4">
      <w:headerReference w:type="default" r:id="rId161"/>
      <w:footerReference w:type="default" r:id="rId162"/>
      <w:headerReference w:type="first" r:id="rId163"/>
      <w:footerReference w:type="first" r:id="rId164"/>
      <w:pgSz w:w="11906" w:h="16838"/>
      <w:pgMar w:top="1701" w:right="1134" w:bottom="57" w:left="1701" w:header="1134" w:footer="0" w:gutter="0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70072" w14:textId="77777777" w:rsidR="00BC2DB5" w:rsidRDefault="00BC2DB5">
      <w:r>
        <w:separator/>
      </w:r>
    </w:p>
  </w:endnote>
  <w:endnote w:type="continuationSeparator" w:id="0">
    <w:p w14:paraId="16984E84" w14:textId="77777777" w:rsidR="00BC2DB5" w:rsidRDefault="00BC2D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Noto Sans Symbols">
    <w:altName w:val="Calibri"/>
    <w:charset w:val="01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re Semi Serif SSi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Times">
    <w:altName w:val="Times New Roman"/>
    <w:panose1 w:val="020206030504050203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1"/>
    <w:family w:val="roman"/>
    <w:pitch w:val="variable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94F2C0" w14:textId="77777777" w:rsidR="005503D4" w:rsidRDefault="005503D4">
    <w:pPr>
      <w:tabs>
        <w:tab w:val="center" w:pos="4419"/>
        <w:tab w:val="right" w:pos="8838"/>
      </w:tabs>
      <w:jc w:val="right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55266" w14:textId="77777777" w:rsidR="005503D4" w:rsidRDefault="005503D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78FDD" w14:textId="77777777" w:rsidR="005503D4" w:rsidRDefault="005503D4">
    <w:pPr>
      <w:tabs>
        <w:tab w:val="center" w:pos="4419"/>
        <w:tab w:val="right" w:pos="8838"/>
      </w:tabs>
      <w:rPr>
        <w:color w:val="0000FF"/>
        <w:u w:val="single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A9B06" w14:textId="77777777" w:rsidR="005503D4" w:rsidRDefault="005503D4">
    <w:pPr>
      <w:tabs>
        <w:tab w:val="center" w:pos="4419"/>
        <w:tab w:val="right" w:pos="8838"/>
      </w:tabs>
      <w:rPr>
        <w:color w:val="0000FF"/>
        <w:u w:val="single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0D85A" w14:textId="77777777" w:rsidR="005503D4" w:rsidRDefault="005503D4">
    <w:pPr>
      <w:tabs>
        <w:tab w:val="center" w:pos="4419"/>
        <w:tab w:val="right" w:pos="8838"/>
      </w:tabs>
      <w:jc w:val="right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EF02A" w14:textId="77777777" w:rsidR="00BC2DB5" w:rsidRDefault="00BC2DB5">
      <w:pPr>
        <w:rPr>
          <w:sz w:val="12"/>
        </w:rPr>
      </w:pPr>
      <w:r>
        <w:separator/>
      </w:r>
    </w:p>
  </w:footnote>
  <w:footnote w:type="continuationSeparator" w:id="0">
    <w:p w14:paraId="09FEE2A5" w14:textId="77777777" w:rsidR="00BC2DB5" w:rsidRDefault="00BC2DB5">
      <w:pPr>
        <w:rPr>
          <w:sz w:val="12"/>
        </w:rPr>
      </w:pPr>
      <w:r>
        <w:continuationSeparator/>
      </w:r>
    </w:p>
  </w:footnote>
  <w:footnote w:id="1">
    <w:p w14:paraId="3359ACE4" w14:textId="77777777" w:rsidR="005503D4" w:rsidRDefault="00BC2DB5">
      <w:pPr>
        <w:rPr>
          <w:color w:val="000000"/>
          <w:sz w:val="20"/>
          <w:szCs w:val="20"/>
        </w:rPr>
      </w:pPr>
      <w:r>
        <w:rPr>
          <w:rStyle w:val="Caracteresdenotaderodap"/>
        </w:rPr>
        <w:footnoteRef/>
      </w:r>
      <w:r>
        <w:rPr>
          <w:color w:val="000000"/>
          <w:sz w:val="20"/>
          <w:szCs w:val="20"/>
        </w:rPr>
        <w:t xml:space="preserve"> P</w:t>
      </w:r>
      <w:r>
        <w:rPr>
          <w:rFonts w:ascii="Quattrocento Sans" w:eastAsia="Quattrocento Sans" w:hAnsi="Quattrocento Sans" w:cs="Quattrocento Sans"/>
          <w:color w:val="252423"/>
          <w:sz w:val="21"/>
          <w:szCs w:val="21"/>
          <w:highlight w:val="white"/>
        </w:rPr>
        <w:t xml:space="preserve">ara saber mais acesse: </w:t>
      </w:r>
      <w:hyperlink r:id="rId1">
        <w:r>
          <w:rPr>
            <w:rFonts w:ascii="Quattrocento Sans" w:eastAsia="Quattrocento Sans" w:hAnsi="Quattrocento Sans" w:cs="Quattrocento Sans"/>
            <w:color w:val="0000FF"/>
            <w:sz w:val="21"/>
            <w:szCs w:val="21"/>
            <w:highlight w:val="white"/>
            <w:u w:val="single"/>
          </w:rPr>
          <w:t>https://sandrosa1.github.io/teste_sao_roque_voce/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F3F51" w14:textId="77777777" w:rsidR="005503D4" w:rsidRDefault="005503D4">
    <w:pPr>
      <w:tabs>
        <w:tab w:val="center" w:pos="4419"/>
        <w:tab w:val="right" w:pos="8838"/>
      </w:tabs>
      <w:jc w:val="right"/>
      <w:rPr>
        <w:color w:val="000000"/>
        <w:sz w:val="20"/>
        <w:szCs w:val="20"/>
      </w:rPr>
    </w:pPr>
  </w:p>
  <w:p w14:paraId="7FBCD938" w14:textId="77777777" w:rsidR="005503D4" w:rsidRDefault="005503D4">
    <w:pPr>
      <w:tabs>
        <w:tab w:val="center" w:pos="4419"/>
        <w:tab w:val="right" w:pos="8838"/>
      </w:tabs>
      <w:ind w:right="360"/>
      <w:jc w:val="right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3F48B" w14:textId="77777777" w:rsidR="005503D4" w:rsidRDefault="00BC2DB5">
    <w:pPr>
      <w:tabs>
        <w:tab w:val="center" w:pos="4419"/>
        <w:tab w:val="right" w:pos="8838"/>
      </w:tabs>
      <w:jc w:val="right"/>
      <w:rPr>
        <w:color w:val="000000"/>
      </w:rPr>
    </w:pPr>
    <w:r>
      <w:rPr>
        <w:color w:val="000000"/>
        <w:sz w:val="20"/>
        <w:szCs w:val="20"/>
      </w:rPr>
      <w:t xml:space="preserve"> </w:t>
    </w:r>
  </w:p>
  <w:p w14:paraId="361949DF" w14:textId="77777777" w:rsidR="005503D4" w:rsidRDefault="005503D4">
    <w:pPr>
      <w:tabs>
        <w:tab w:val="center" w:pos="4419"/>
        <w:tab w:val="right" w:pos="8838"/>
      </w:tabs>
      <w:jc w:val="right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22738" w14:textId="77777777" w:rsidR="005503D4" w:rsidRDefault="005503D4">
    <w:pPr>
      <w:tabs>
        <w:tab w:val="center" w:pos="4419"/>
        <w:tab w:val="right" w:pos="8838"/>
      </w:tabs>
      <w:jc w:val="right"/>
      <w:rPr>
        <w:color w:val="000000"/>
        <w:sz w:val="20"/>
        <w:szCs w:val="20"/>
      </w:rPr>
    </w:pPr>
  </w:p>
  <w:p w14:paraId="6607467D" w14:textId="77777777" w:rsidR="005503D4" w:rsidRDefault="005503D4">
    <w:pPr>
      <w:tabs>
        <w:tab w:val="center" w:pos="4419"/>
        <w:tab w:val="right" w:pos="8838"/>
      </w:tabs>
      <w:ind w:right="360"/>
      <w:jc w:val="right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D933A" w14:textId="77777777" w:rsidR="005503D4" w:rsidRDefault="005503D4">
    <w:pPr>
      <w:tabs>
        <w:tab w:val="center" w:pos="4419"/>
        <w:tab w:val="right" w:pos="8838"/>
      </w:tabs>
      <w:jc w:val="right"/>
      <w:rPr>
        <w:color w:val="000000"/>
        <w:sz w:val="20"/>
        <w:szCs w:val="20"/>
      </w:rPr>
    </w:pPr>
  </w:p>
  <w:p w14:paraId="3F75D7D6" w14:textId="77777777" w:rsidR="005503D4" w:rsidRDefault="005503D4">
    <w:pPr>
      <w:tabs>
        <w:tab w:val="center" w:pos="4419"/>
        <w:tab w:val="right" w:pos="8838"/>
      </w:tabs>
      <w:ind w:right="360"/>
      <w:jc w:val="right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EC882" w14:textId="77777777" w:rsidR="005503D4" w:rsidRDefault="00BC2DB5">
    <w:pPr>
      <w:tabs>
        <w:tab w:val="center" w:pos="4419"/>
        <w:tab w:val="right" w:pos="8838"/>
      </w:tabs>
      <w:jc w:val="right"/>
      <w:rPr>
        <w:color w:val="000000"/>
        <w:sz w:val="20"/>
        <w:szCs w:val="20"/>
      </w:rPr>
    </w:pPr>
    <w:r>
      <w:fldChar w:fldCharType="begin"/>
    </w:r>
    <w:r>
      <w:instrText>PAGE</w:instrText>
    </w:r>
    <w:r>
      <w:fldChar w:fldCharType="separate"/>
    </w:r>
    <w:r>
      <w:t>123</w:t>
    </w:r>
    <w:r>
      <w:fldChar w:fldCharType="end"/>
    </w:r>
  </w:p>
  <w:p w14:paraId="658F1245" w14:textId="77777777" w:rsidR="005503D4" w:rsidRDefault="005503D4">
    <w:pPr>
      <w:tabs>
        <w:tab w:val="center" w:pos="4419"/>
        <w:tab w:val="right" w:pos="8838"/>
      </w:tabs>
      <w:ind w:right="360"/>
      <w:jc w:val="right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E97669" w14:textId="77777777" w:rsidR="005503D4" w:rsidRDefault="00BC2DB5">
    <w:pPr>
      <w:tabs>
        <w:tab w:val="center" w:pos="4419"/>
        <w:tab w:val="right" w:pos="8838"/>
      </w:tabs>
      <w:jc w:val="right"/>
      <w:rPr>
        <w:color w:val="000000"/>
      </w:rPr>
    </w:pPr>
    <w:r>
      <w:rPr>
        <w:color w:val="000000"/>
        <w:sz w:val="20"/>
        <w:szCs w:val="20"/>
      </w:rPr>
      <w:t xml:space="preserve"> </w:t>
    </w:r>
  </w:p>
  <w:p w14:paraId="4D705F01" w14:textId="77777777" w:rsidR="005503D4" w:rsidRDefault="005503D4">
    <w:pPr>
      <w:tabs>
        <w:tab w:val="center" w:pos="4419"/>
        <w:tab w:val="right" w:pos="8838"/>
      </w:tabs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D1901"/>
    <w:multiLevelType w:val="multilevel"/>
    <w:tmpl w:val="E97CE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 w15:restartNumberingAfterBreak="0">
    <w:nsid w:val="0E30046F"/>
    <w:multiLevelType w:val="multilevel"/>
    <w:tmpl w:val="698A5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1524434D"/>
    <w:multiLevelType w:val="multilevel"/>
    <w:tmpl w:val="5F56F51E"/>
    <w:lvl w:ilvl="0">
      <w:start w:val="3"/>
      <w:numFmt w:val="bullet"/>
      <w:lvlText w:val="●"/>
      <w:lvlJc w:val="left"/>
      <w:pPr>
        <w:tabs>
          <w:tab w:val="num" w:pos="0"/>
        </w:tabs>
        <w:ind w:left="6108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682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7548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8268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898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9708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10428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1114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11868" w:hanging="360"/>
      </w:pPr>
      <w:rPr>
        <w:rFonts w:ascii="Noto Sans Symbols" w:hAnsi="Noto Sans Symbols" w:cs="Noto Sans Symbols" w:hint="default"/>
      </w:rPr>
    </w:lvl>
  </w:abstractNum>
  <w:abstractNum w:abstractNumId="3" w15:restartNumberingAfterBreak="0">
    <w:nsid w:val="15F46F40"/>
    <w:multiLevelType w:val="multilevel"/>
    <w:tmpl w:val="83A6DE0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4" w15:restartNumberingAfterBreak="0">
    <w:nsid w:val="1BBB039B"/>
    <w:multiLevelType w:val="multilevel"/>
    <w:tmpl w:val="EF2ADF16"/>
    <w:lvl w:ilvl="0">
      <w:start w:val="3"/>
      <w:numFmt w:val="decimal"/>
      <w:lvlText w:val="%1"/>
      <w:lvlJc w:val="left"/>
      <w:pPr>
        <w:tabs>
          <w:tab w:val="num" w:pos="0"/>
        </w:tabs>
        <w:ind w:left="360" w:hanging="360"/>
      </w:pPr>
      <w:rPr>
        <w:rFonts w:cs="Arial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360"/>
      </w:pPr>
      <w:rPr>
        <w:rFonts w:cs="Arial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440" w:hanging="720"/>
      </w:pPr>
      <w:rPr>
        <w:rFonts w:cs="Arial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800" w:hanging="720"/>
      </w:pPr>
      <w:rPr>
        <w:rFonts w:cs="Arial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2520" w:hanging="1080"/>
      </w:pPr>
      <w:rPr>
        <w:rFonts w:cs="Arial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2880" w:hanging="1080"/>
      </w:pPr>
      <w:rPr>
        <w:rFonts w:cs="Arial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3600" w:hanging="1440"/>
      </w:pPr>
      <w:rPr>
        <w:rFonts w:cs="Arial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3960" w:hanging="1440"/>
      </w:pPr>
      <w:rPr>
        <w:rFonts w:cs="Arial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4680" w:hanging="1800"/>
      </w:pPr>
      <w:rPr>
        <w:rFonts w:cs="Arial"/>
      </w:rPr>
    </w:lvl>
  </w:abstractNum>
  <w:abstractNum w:abstractNumId="5" w15:restartNumberingAfterBreak="0">
    <w:nsid w:val="225D7335"/>
    <w:multiLevelType w:val="multilevel"/>
    <w:tmpl w:val="FC840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 w15:restartNumberingAfterBreak="0">
    <w:nsid w:val="2B13249D"/>
    <w:multiLevelType w:val="multilevel"/>
    <w:tmpl w:val="ACB8799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3C4B4E81"/>
    <w:multiLevelType w:val="multilevel"/>
    <w:tmpl w:val="F6549AD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8" w15:restartNumberingAfterBreak="0">
    <w:nsid w:val="3D7D341A"/>
    <w:multiLevelType w:val="multilevel"/>
    <w:tmpl w:val="3132BB3E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9" w15:restartNumberingAfterBreak="0">
    <w:nsid w:val="68930AE7"/>
    <w:multiLevelType w:val="multilevel"/>
    <w:tmpl w:val="C8669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 w15:restartNumberingAfterBreak="0">
    <w:nsid w:val="6AB04114"/>
    <w:multiLevelType w:val="multilevel"/>
    <w:tmpl w:val="DBC47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 w15:restartNumberingAfterBreak="0">
    <w:nsid w:val="6C9E390F"/>
    <w:multiLevelType w:val="multilevel"/>
    <w:tmpl w:val="76EA7FAC"/>
    <w:lvl w:ilvl="0">
      <w:start w:val="1"/>
      <w:numFmt w:val="decimal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"/>
      <w:lvlJc w:val="left"/>
      <w:pPr>
        <w:tabs>
          <w:tab w:val="num" w:pos="0"/>
        </w:tabs>
        <w:ind w:left="0" w:firstLine="0"/>
      </w:pPr>
    </w:lvl>
  </w:abstractNum>
  <w:abstractNum w:abstractNumId="12" w15:restartNumberingAfterBreak="0">
    <w:nsid w:val="6F0C5E95"/>
    <w:multiLevelType w:val="multilevel"/>
    <w:tmpl w:val="753CF52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028287847">
    <w:abstractNumId w:val="11"/>
  </w:num>
  <w:num w:numId="2" w16cid:durableId="1859003207">
    <w:abstractNumId w:val="2"/>
  </w:num>
  <w:num w:numId="3" w16cid:durableId="1847134333">
    <w:abstractNumId w:val="8"/>
  </w:num>
  <w:num w:numId="4" w16cid:durableId="1198860118">
    <w:abstractNumId w:val="7"/>
  </w:num>
  <w:num w:numId="5" w16cid:durableId="665936959">
    <w:abstractNumId w:val="3"/>
  </w:num>
  <w:num w:numId="6" w16cid:durableId="1066610016">
    <w:abstractNumId w:val="6"/>
  </w:num>
  <w:num w:numId="7" w16cid:durableId="1885410948">
    <w:abstractNumId w:val="5"/>
  </w:num>
  <w:num w:numId="8" w16cid:durableId="2025395420">
    <w:abstractNumId w:val="9"/>
  </w:num>
  <w:num w:numId="9" w16cid:durableId="1288050753">
    <w:abstractNumId w:val="1"/>
  </w:num>
  <w:num w:numId="10" w16cid:durableId="2113546180">
    <w:abstractNumId w:val="0"/>
  </w:num>
  <w:num w:numId="11" w16cid:durableId="129908191">
    <w:abstractNumId w:val="10"/>
  </w:num>
  <w:num w:numId="12" w16cid:durableId="1382559065">
    <w:abstractNumId w:val="4"/>
  </w:num>
  <w:num w:numId="13" w16cid:durableId="1581137985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LLAN TRINDADE">
    <w15:presenceInfo w15:providerId="None" w15:userId="ALLAN TRINDA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03D4"/>
    <w:rsid w:val="005503D4"/>
    <w:rsid w:val="005B2732"/>
    <w:rsid w:val="00BC2DB5"/>
    <w:rsid w:val="00F47B8C"/>
    <w:rsid w:val="00F80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0AB5DA"/>
  <w15:docId w15:val="{F3E65B8B-16BB-4D64-9F68-A489D1420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6F1C"/>
  </w:style>
  <w:style w:type="paragraph" w:styleId="Ttulo1">
    <w:name w:val="heading 1"/>
    <w:basedOn w:val="Normal"/>
    <w:next w:val="Normal"/>
    <w:link w:val="Ttulo1Char"/>
    <w:uiPriority w:val="9"/>
    <w:qFormat/>
    <w:rsid w:val="00803056"/>
    <w:pPr>
      <w:keepNext/>
      <w:widowControl w:val="0"/>
      <w:spacing w:before="240" w:after="60" w:line="480" w:lineRule="auto"/>
      <w:outlineLvl w:val="0"/>
    </w:pPr>
    <w:rPr>
      <w:b/>
      <w:bCs/>
      <w:caps/>
      <w:color w:val="000000"/>
      <w:szCs w:val="2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03056"/>
    <w:pPr>
      <w:keepNext/>
      <w:spacing w:before="240" w:after="60" w:line="480" w:lineRule="auto"/>
      <w:outlineLvl w:val="1"/>
    </w:pPr>
    <w:rPr>
      <w:rFonts w:eastAsia="Arial Unicode MS"/>
      <w:b/>
      <w:bCs/>
      <w:iCs/>
      <w:color w:val="000000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03056"/>
    <w:pPr>
      <w:keepNext/>
      <w:spacing w:before="240" w:after="60" w:line="480" w:lineRule="auto"/>
      <w:outlineLvl w:val="2"/>
    </w:pPr>
    <w:rPr>
      <w:rFonts w:cs="Arial"/>
      <w:b/>
      <w:bCs/>
      <w:color w:val="000000"/>
      <w:szCs w:val="26"/>
    </w:rPr>
  </w:style>
  <w:style w:type="paragraph" w:styleId="Ttulo4">
    <w:name w:val="heading 4"/>
    <w:basedOn w:val="Normal"/>
    <w:next w:val="Normal"/>
    <w:uiPriority w:val="9"/>
    <w:unhideWhenUsed/>
    <w:qFormat/>
    <w:rsid w:val="00803056"/>
    <w:pPr>
      <w:keepNext/>
      <w:spacing w:before="240" w:after="60" w:line="480" w:lineRule="auto"/>
      <w:outlineLvl w:val="3"/>
    </w:pPr>
    <w:rPr>
      <w:rFonts w:cs="Arial"/>
      <w:b/>
      <w:bCs/>
      <w:color w:val="000000"/>
      <w:szCs w:val="36"/>
    </w:rPr>
  </w:style>
  <w:style w:type="paragraph" w:styleId="Ttulo5">
    <w:name w:val="heading 5"/>
    <w:basedOn w:val="Normal"/>
    <w:next w:val="Normal"/>
    <w:uiPriority w:val="9"/>
    <w:semiHidden/>
    <w:unhideWhenUsed/>
    <w:qFormat/>
    <w:rsid w:val="00803056"/>
    <w:pPr>
      <w:keepNext/>
      <w:spacing w:before="240" w:after="60" w:line="480" w:lineRule="auto"/>
      <w:outlineLvl w:val="4"/>
    </w:pPr>
    <w:rPr>
      <w:b/>
      <w:color w:val="000000"/>
      <w:szCs w:val="32"/>
    </w:rPr>
  </w:style>
  <w:style w:type="paragraph" w:styleId="Ttulo6">
    <w:name w:val="heading 6"/>
    <w:basedOn w:val="Normal"/>
    <w:next w:val="Normal"/>
    <w:uiPriority w:val="9"/>
    <w:semiHidden/>
    <w:unhideWhenUsed/>
    <w:qFormat/>
    <w:rsid w:val="00803056"/>
    <w:pPr>
      <w:keepNext/>
      <w:jc w:val="center"/>
      <w:outlineLvl w:val="5"/>
    </w:pPr>
    <w:rPr>
      <w:rFonts w:ascii="Arial" w:hAnsi="Arial" w:cs="Arial"/>
      <w:b/>
      <w:bCs/>
      <w:sz w:val="28"/>
      <w:szCs w:val="28"/>
    </w:rPr>
  </w:style>
  <w:style w:type="paragraph" w:styleId="Ttulo7">
    <w:name w:val="heading 7"/>
    <w:basedOn w:val="Normal"/>
    <w:next w:val="Normal"/>
    <w:qFormat/>
    <w:rsid w:val="00803056"/>
    <w:pPr>
      <w:keepNext/>
      <w:jc w:val="center"/>
      <w:outlineLvl w:val="6"/>
    </w:pPr>
    <w:rPr>
      <w:b/>
      <w:iCs/>
      <w:sz w:val="20"/>
      <w:szCs w:val="20"/>
    </w:rPr>
  </w:style>
  <w:style w:type="paragraph" w:styleId="Ttulo8">
    <w:name w:val="heading 8"/>
    <w:basedOn w:val="Normal"/>
    <w:next w:val="Normal"/>
    <w:qFormat/>
    <w:rsid w:val="00803056"/>
    <w:pPr>
      <w:keepNext/>
      <w:jc w:val="center"/>
      <w:outlineLvl w:val="7"/>
    </w:pPr>
    <w:rPr>
      <w:b/>
      <w:bCs/>
      <w:sz w:val="16"/>
      <w:szCs w:val="16"/>
    </w:rPr>
  </w:style>
  <w:style w:type="paragraph" w:styleId="Ttulo9">
    <w:name w:val="heading 9"/>
    <w:basedOn w:val="Normal"/>
    <w:next w:val="Normal"/>
    <w:qFormat/>
    <w:rsid w:val="00803056"/>
    <w:pPr>
      <w:keepNext/>
      <w:jc w:val="center"/>
      <w:outlineLvl w:val="8"/>
    </w:pPr>
    <w:rPr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Refdecomentrio">
    <w:name w:val="annotation reference"/>
    <w:basedOn w:val="Fontepargpadro"/>
    <w:semiHidden/>
    <w:qFormat/>
    <w:rsid w:val="00803056"/>
    <w:rPr>
      <w:sz w:val="16"/>
      <w:szCs w:val="16"/>
    </w:rPr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FootnoteCharacters">
    <w:name w:val="Footnote Characters"/>
    <w:basedOn w:val="Fontepargpadro"/>
    <w:semiHidden/>
    <w:qFormat/>
    <w:rsid w:val="00803056"/>
    <w:rPr>
      <w:vertAlign w:val="superscript"/>
    </w:rPr>
  </w:style>
  <w:style w:type="character" w:styleId="Nmerodepgina">
    <w:name w:val="page number"/>
    <w:basedOn w:val="Fontepargpadro"/>
    <w:qFormat/>
    <w:rsid w:val="00803056"/>
  </w:style>
  <w:style w:type="character" w:customStyle="1" w:styleId="LinkdaInternet">
    <w:name w:val="Link da Internet"/>
    <w:basedOn w:val="Fontepargpadro"/>
    <w:uiPriority w:val="99"/>
    <w:unhideWhenUsed/>
    <w:rsid w:val="00BF601D"/>
    <w:rPr>
      <w:color w:val="0000FF" w:themeColor="hyperlink"/>
      <w:u w:val="single"/>
    </w:rPr>
  </w:style>
  <w:style w:type="character" w:customStyle="1" w:styleId="Linkdainternetvisitado">
    <w:name w:val="Link da internet visitado"/>
    <w:basedOn w:val="Fontepargpadro"/>
    <w:semiHidden/>
    <w:rsid w:val="00803056"/>
    <w:rPr>
      <w:color w:val="800080"/>
      <w:u w:val="single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45034D"/>
    <w:rPr>
      <w:rFonts w:ascii="Tahoma" w:hAnsi="Tahoma" w:cs="Tahoma"/>
      <w:sz w:val="16"/>
      <w:szCs w:val="16"/>
    </w:rPr>
  </w:style>
  <w:style w:type="character" w:customStyle="1" w:styleId="CorpodetextoChar">
    <w:name w:val="Corpo de texto Char"/>
    <w:basedOn w:val="Fontepargpadro"/>
    <w:link w:val="Corpodetexto"/>
    <w:qFormat/>
    <w:rsid w:val="006973CA"/>
    <w:rPr>
      <w:sz w:val="24"/>
      <w:szCs w:val="24"/>
    </w:rPr>
  </w:style>
  <w:style w:type="character" w:customStyle="1" w:styleId="Ttulo1Char">
    <w:name w:val="Título 1 Char"/>
    <w:basedOn w:val="Fontepargpadro"/>
    <w:link w:val="Ttulo1"/>
    <w:qFormat/>
    <w:rsid w:val="00AF5B62"/>
    <w:rPr>
      <w:b/>
      <w:bCs/>
      <w:caps/>
      <w:color w:val="000000"/>
      <w:sz w:val="24"/>
    </w:rPr>
  </w:style>
  <w:style w:type="character" w:customStyle="1" w:styleId="RecuodecorpodetextoChar">
    <w:name w:val="Recuo de corpo de texto Char"/>
    <w:basedOn w:val="Fontepargpadro"/>
    <w:link w:val="Recuodecorpodetexto"/>
    <w:qFormat/>
    <w:rsid w:val="006E08F9"/>
    <w:rPr>
      <w:sz w:val="24"/>
      <w:szCs w:val="24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1C70E7"/>
    <w:rPr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qFormat/>
    <w:rsid w:val="00156311"/>
    <w:rPr>
      <w:rFonts w:eastAsia="Arial Unicode MS"/>
      <w:b/>
      <w:bCs/>
      <w:iCs/>
      <w:color w:val="000000"/>
      <w:sz w:val="24"/>
      <w:szCs w:val="28"/>
    </w:rPr>
  </w:style>
  <w:style w:type="character" w:customStyle="1" w:styleId="Ttulo3Char">
    <w:name w:val="Título 3 Char"/>
    <w:basedOn w:val="Fontepargpadro"/>
    <w:link w:val="Ttulo3"/>
    <w:qFormat/>
    <w:rsid w:val="002C13FD"/>
    <w:rPr>
      <w:rFonts w:cs="Arial"/>
      <w:b/>
      <w:bCs/>
      <w:color w:val="000000"/>
      <w:sz w:val="24"/>
      <w:szCs w:val="26"/>
    </w:rPr>
  </w:style>
  <w:style w:type="character" w:customStyle="1" w:styleId="TtuloChar">
    <w:name w:val="Título Char"/>
    <w:basedOn w:val="Fontepargpadro"/>
    <w:link w:val="Ttulo"/>
    <w:qFormat/>
    <w:rsid w:val="002C13FD"/>
    <w:rPr>
      <w:b/>
      <w:bCs/>
      <w:sz w:val="52"/>
      <w:szCs w:val="52"/>
    </w:rPr>
  </w:style>
  <w:style w:type="character" w:customStyle="1" w:styleId="Recuodecorpodetexto3Char">
    <w:name w:val="Recuo de corpo de texto 3 Char"/>
    <w:basedOn w:val="Fontepargpadro"/>
    <w:link w:val="Recuodecorpodetexto3"/>
    <w:semiHidden/>
    <w:qFormat/>
    <w:rsid w:val="002C13FD"/>
    <w:rPr>
      <w:sz w:val="24"/>
      <w:szCs w:val="24"/>
    </w:rPr>
  </w:style>
  <w:style w:type="character" w:customStyle="1" w:styleId="TextodenotaderodapChar">
    <w:name w:val="Texto de nota de rodapé Char"/>
    <w:basedOn w:val="Fontepargpadro"/>
    <w:link w:val="Textodenotaderodap"/>
    <w:semiHidden/>
    <w:qFormat/>
    <w:rsid w:val="002C13FD"/>
  </w:style>
  <w:style w:type="character" w:customStyle="1" w:styleId="Corpodetexto3Char">
    <w:name w:val="Corpo de texto 3 Char"/>
    <w:basedOn w:val="Fontepargpadro"/>
    <w:link w:val="Corpodetexto3"/>
    <w:semiHidden/>
    <w:qFormat/>
    <w:rsid w:val="000C31ED"/>
    <w:rPr>
      <w:b/>
      <w:bCs/>
      <w:sz w:val="22"/>
    </w:rPr>
  </w:style>
  <w:style w:type="character" w:styleId="nfase">
    <w:name w:val="Emphasis"/>
    <w:basedOn w:val="Fontepargpadro"/>
    <w:qFormat/>
    <w:rsid w:val="000C31ED"/>
    <w:rPr>
      <w:b/>
      <w:bCs/>
      <w:i w:val="0"/>
      <w:iCs w:val="0"/>
    </w:rPr>
  </w:style>
  <w:style w:type="character" w:customStyle="1" w:styleId="RodapChar">
    <w:name w:val="Rodapé Char"/>
    <w:basedOn w:val="Fontepargpadro"/>
    <w:link w:val="Rodap"/>
    <w:uiPriority w:val="99"/>
    <w:qFormat/>
    <w:rsid w:val="000C31ED"/>
    <w:rPr>
      <w:sz w:val="24"/>
      <w:szCs w:val="24"/>
    </w:rPr>
  </w:style>
  <w:style w:type="character" w:customStyle="1" w:styleId="Fotnotsreferens">
    <w:name w:val="Fotnotsreferens"/>
    <w:uiPriority w:val="99"/>
    <w:qFormat/>
    <w:rsid w:val="00545817"/>
    <w:rPr>
      <w:color w:val="000000"/>
    </w:rPr>
  </w:style>
  <w:style w:type="character" w:styleId="Forte">
    <w:name w:val="Strong"/>
    <w:basedOn w:val="Fontepargpadro"/>
    <w:uiPriority w:val="22"/>
    <w:qFormat/>
    <w:rsid w:val="008F1491"/>
    <w:rPr>
      <w:b/>
      <w:bCs/>
    </w:rPr>
  </w:style>
  <w:style w:type="character" w:customStyle="1" w:styleId="gt-icon-text1">
    <w:name w:val="gt-icon-text1"/>
    <w:basedOn w:val="Fontepargpadro"/>
    <w:qFormat/>
    <w:rsid w:val="00C601E2"/>
  </w:style>
  <w:style w:type="character" w:customStyle="1" w:styleId="Partesuperior-zdoformulrioChar">
    <w:name w:val="Parte superior-z do formulário Char"/>
    <w:basedOn w:val="Fontepargpadro"/>
    <w:uiPriority w:val="99"/>
    <w:semiHidden/>
    <w:qFormat/>
    <w:rsid w:val="00510F5E"/>
    <w:rPr>
      <w:rFonts w:ascii="Arial" w:hAnsi="Arial" w:cs="Arial"/>
      <w:vanish/>
      <w:sz w:val="16"/>
      <w:szCs w:val="16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qFormat/>
    <w:rsid w:val="00510F5E"/>
    <w:rPr>
      <w:rFonts w:ascii="Arial" w:hAnsi="Arial" w:cs="Arial"/>
      <w:vanish/>
      <w:sz w:val="16"/>
      <w:szCs w:val="16"/>
    </w:rPr>
  </w:style>
  <w:style w:type="character" w:customStyle="1" w:styleId="A2">
    <w:name w:val="A2"/>
    <w:uiPriority w:val="99"/>
    <w:qFormat/>
    <w:rsid w:val="00BE1657"/>
    <w:rPr>
      <w:rFonts w:cs="Libre Semi Serif SSi"/>
      <w:b/>
      <w:bCs/>
      <w:color w:val="000000"/>
      <w:sz w:val="11"/>
      <w:szCs w:val="11"/>
    </w:rPr>
  </w:style>
  <w:style w:type="character" w:customStyle="1" w:styleId="A9">
    <w:name w:val="A9"/>
    <w:uiPriority w:val="99"/>
    <w:qFormat/>
    <w:rsid w:val="00BE1657"/>
    <w:rPr>
      <w:rFonts w:cs="Libre Semi Serif SSi"/>
      <w:color w:val="000000"/>
      <w:sz w:val="18"/>
      <w:szCs w:val="18"/>
    </w:rPr>
  </w:style>
  <w:style w:type="character" w:customStyle="1" w:styleId="longtext">
    <w:name w:val="long_text"/>
    <w:basedOn w:val="Fontepargpadro"/>
    <w:qFormat/>
    <w:rsid w:val="00EA5020"/>
  </w:style>
  <w:style w:type="character" w:styleId="Nmerodelinha">
    <w:name w:val="line number"/>
    <w:basedOn w:val="Fontepargpadro"/>
    <w:uiPriority w:val="99"/>
    <w:semiHidden/>
    <w:unhideWhenUsed/>
    <w:qFormat/>
    <w:rsid w:val="00E751E1"/>
  </w:style>
  <w:style w:type="character" w:customStyle="1" w:styleId="apple-style-span">
    <w:name w:val="apple-style-span"/>
    <w:basedOn w:val="Fontepargpadro"/>
    <w:qFormat/>
    <w:rsid w:val="00B03067"/>
  </w:style>
  <w:style w:type="character" w:customStyle="1" w:styleId="Vnculodendice">
    <w:name w:val="Vínculo de índice"/>
    <w:qFormat/>
  </w:style>
  <w:style w:type="character" w:customStyle="1" w:styleId="Smbolosdenumerao">
    <w:name w:val="Símbolos de numeração"/>
    <w:qFormat/>
  </w:style>
  <w:style w:type="character" w:customStyle="1" w:styleId="Caracteresdenotaderodap">
    <w:name w:val="Caracteres de nota de rodapé"/>
    <w:qFormat/>
  </w:style>
  <w:style w:type="character" w:customStyle="1" w:styleId="ncoradanotadefim">
    <w:name w:val="Âncora da nota de fim"/>
    <w:rPr>
      <w:vertAlign w:val="superscript"/>
    </w:rPr>
  </w:style>
  <w:style w:type="character" w:customStyle="1" w:styleId="Caracteresdenotadefim">
    <w:name w:val="Caracteres de nota de fim"/>
    <w:qFormat/>
  </w:style>
  <w:style w:type="character" w:styleId="MenoPendente">
    <w:name w:val="Unresolved Mention"/>
    <w:basedOn w:val="Fontepargpadro"/>
    <w:uiPriority w:val="99"/>
    <w:semiHidden/>
    <w:unhideWhenUsed/>
    <w:qFormat/>
    <w:rsid w:val="00BF601D"/>
    <w:rPr>
      <w:color w:val="605E5C"/>
      <w:shd w:val="clear" w:color="auto" w:fill="E1DFDD"/>
    </w:rPr>
  </w:style>
  <w:style w:type="character" w:customStyle="1" w:styleId="TextodecomentrioChar">
    <w:name w:val="Texto de comentário Char"/>
    <w:basedOn w:val="Fontepargpadro"/>
    <w:link w:val="Textodecomentrio"/>
    <w:semiHidden/>
    <w:qFormat/>
    <w:rsid w:val="00D138C9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D138C9"/>
    <w:rPr>
      <w:b/>
      <w:bCs/>
      <w:sz w:val="20"/>
      <w:szCs w:val="20"/>
    </w:rPr>
  </w:style>
  <w:style w:type="character" w:customStyle="1" w:styleId="nfaseforte">
    <w:name w:val="Ênfase forte"/>
    <w:qFormat/>
    <w:rsid w:val="00F5548D"/>
    <w:rPr>
      <w:b/>
      <w:bCs/>
    </w:rPr>
  </w:style>
  <w:style w:type="paragraph" w:styleId="Ttulo">
    <w:name w:val="Title"/>
    <w:basedOn w:val="Normal"/>
    <w:next w:val="Corpodetexto"/>
    <w:link w:val="TtuloChar"/>
    <w:qFormat/>
    <w:rsid w:val="00803056"/>
    <w:pPr>
      <w:jc w:val="center"/>
    </w:pPr>
    <w:rPr>
      <w:b/>
      <w:bCs/>
      <w:sz w:val="52"/>
      <w:szCs w:val="52"/>
    </w:rPr>
  </w:style>
  <w:style w:type="paragraph" w:styleId="Corpodetexto">
    <w:name w:val="Body Text"/>
    <w:basedOn w:val="Normal"/>
    <w:link w:val="CorpodetextoChar"/>
    <w:rsid w:val="00803056"/>
    <w:pPr>
      <w:spacing w:line="480" w:lineRule="auto"/>
      <w:jc w:val="both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next w:val="Normal"/>
    <w:qFormat/>
    <w:rsid w:val="00803056"/>
    <w:pPr>
      <w:spacing w:before="120" w:after="120"/>
    </w:pPr>
    <w:rPr>
      <w:b/>
      <w:bCs/>
      <w:sz w:val="20"/>
      <w:szCs w:val="20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rsid w:val="00803056"/>
    <w:pPr>
      <w:tabs>
        <w:tab w:val="center" w:pos="4419"/>
        <w:tab w:val="right" w:pos="8838"/>
      </w:tabs>
    </w:pPr>
  </w:style>
  <w:style w:type="paragraph" w:styleId="Recuodecorpodetexto">
    <w:name w:val="Body Text Indent"/>
    <w:basedOn w:val="Normal"/>
    <w:link w:val="RecuodecorpodetextoChar"/>
    <w:rsid w:val="00803056"/>
    <w:pPr>
      <w:spacing w:line="480" w:lineRule="auto"/>
      <w:ind w:firstLine="720"/>
      <w:jc w:val="both"/>
    </w:pPr>
  </w:style>
  <w:style w:type="paragraph" w:styleId="Recuodecorpodetexto2">
    <w:name w:val="Body Text Indent 2"/>
    <w:basedOn w:val="Normal"/>
    <w:semiHidden/>
    <w:qFormat/>
    <w:rsid w:val="00803056"/>
    <w:pPr>
      <w:spacing w:line="480" w:lineRule="auto"/>
      <w:ind w:firstLine="709"/>
      <w:jc w:val="both"/>
    </w:pPr>
  </w:style>
  <w:style w:type="paragraph" w:styleId="NormalWeb">
    <w:name w:val="Normal (Web)"/>
    <w:basedOn w:val="Normal"/>
    <w:uiPriority w:val="99"/>
    <w:qFormat/>
    <w:rsid w:val="00803056"/>
    <w:pPr>
      <w:widowControl w:val="0"/>
      <w:spacing w:before="100" w:after="100"/>
    </w:pPr>
    <w:rPr>
      <w:rFonts w:ascii="Arial Unicode MS" w:eastAsia="Arial Unicode MS" w:hAnsi="Arial Unicode MS" w:cs="Arial Unicode MS"/>
      <w:color w:val="FFFF00"/>
    </w:rPr>
  </w:style>
  <w:style w:type="paragraph" w:styleId="Recuodecorpodetexto3">
    <w:name w:val="Body Text Indent 3"/>
    <w:basedOn w:val="Normal"/>
    <w:link w:val="Recuodecorpodetexto3Char"/>
    <w:semiHidden/>
    <w:qFormat/>
    <w:rsid w:val="00803056"/>
    <w:pPr>
      <w:spacing w:line="480" w:lineRule="auto"/>
      <w:ind w:firstLine="360"/>
    </w:pPr>
  </w:style>
  <w:style w:type="paragraph" w:styleId="Textodenotaderodap">
    <w:name w:val="footnote text"/>
    <w:basedOn w:val="Normal"/>
    <w:link w:val="TextodenotaderodapChar"/>
    <w:semiHidden/>
    <w:rsid w:val="00803056"/>
    <w:rPr>
      <w:sz w:val="20"/>
      <w:szCs w:val="20"/>
    </w:rPr>
  </w:style>
  <w:style w:type="paragraph" w:styleId="Rodap">
    <w:name w:val="footer"/>
    <w:basedOn w:val="Normal"/>
    <w:link w:val="RodapChar"/>
    <w:uiPriority w:val="99"/>
    <w:rsid w:val="00803056"/>
    <w:pPr>
      <w:tabs>
        <w:tab w:val="center" w:pos="4419"/>
        <w:tab w:val="right" w:pos="8838"/>
      </w:tabs>
    </w:pPr>
  </w:style>
  <w:style w:type="paragraph" w:styleId="Textodecomentrio">
    <w:name w:val="annotation text"/>
    <w:basedOn w:val="Normal"/>
    <w:link w:val="TextodecomentrioChar"/>
    <w:semiHidden/>
    <w:qFormat/>
    <w:rsid w:val="00803056"/>
    <w:rPr>
      <w:sz w:val="20"/>
      <w:szCs w:val="20"/>
    </w:rPr>
  </w:style>
  <w:style w:type="paragraph" w:styleId="Corpodetexto3">
    <w:name w:val="Body Text 3"/>
    <w:basedOn w:val="Normal"/>
    <w:link w:val="Corpodetexto3Char"/>
    <w:semiHidden/>
    <w:qFormat/>
    <w:rsid w:val="00803056"/>
    <w:pPr>
      <w:jc w:val="center"/>
    </w:pPr>
    <w:rPr>
      <w:b/>
      <w:bCs/>
      <w:sz w:val="22"/>
      <w:szCs w:val="20"/>
    </w:rPr>
  </w:style>
  <w:style w:type="paragraph" w:styleId="ndicedeilustraes">
    <w:name w:val="table of figures"/>
    <w:basedOn w:val="Normal"/>
    <w:next w:val="Normal"/>
    <w:semiHidden/>
    <w:qFormat/>
    <w:rsid w:val="00803056"/>
    <w:pPr>
      <w:ind w:left="480" w:hanging="480"/>
    </w:pPr>
  </w:style>
  <w:style w:type="paragraph" w:styleId="Sumrio1">
    <w:name w:val="toc 1"/>
    <w:basedOn w:val="Normal"/>
    <w:next w:val="Normal"/>
    <w:autoRedefine/>
    <w:uiPriority w:val="39"/>
    <w:qFormat/>
    <w:rsid w:val="00803056"/>
    <w:rPr>
      <w:b/>
      <w:bCs/>
    </w:rPr>
  </w:style>
  <w:style w:type="paragraph" w:styleId="Sumrio2">
    <w:name w:val="toc 2"/>
    <w:basedOn w:val="Normal"/>
    <w:next w:val="Normal"/>
    <w:autoRedefine/>
    <w:uiPriority w:val="39"/>
    <w:qFormat/>
    <w:rsid w:val="00CD34E7"/>
    <w:pPr>
      <w:tabs>
        <w:tab w:val="right" w:pos="9061"/>
      </w:tabs>
      <w:spacing w:line="480" w:lineRule="auto"/>
      <w:ind w:left="238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qFormat/>
    <w:rsid w:val="00803056"/>
    <w:pPr>
      <w:ind w:left="480"/>
    </w:pPr>
  </w:style>
  <w:style w:type="paragraph" w:styleId="Sumrio4">
    <w:name w:val="toc 4"/>
    <w:basedOn w:val="Normal"/>
    <w:next w:val="Normal"/>
    <w:autoRedefine/>
    <w:semiHidden/>
    <w:rsid w:val="00803056"/>
    <w:pPr>
      <w:ind w:left="720"/>
    </w:pPr>
  </w:style>
  <w:style w:type="paragraph" w:styleId="Sumrio5">
    <w:name w:val="toc 5"/>
    <w:basedOn w:val="Normal"/>
    <w:next w:val="Normal"/>
    <w:autoRedefine/>
    <w:semiHidden/>
    <w:rsid w:val="00803056"/>
    <w:pPr>
      <w:ind w:left="960"/>
    </w:pPr>
  </w:style>
  <w:style w:type="paragraph" w:styleId="Sumrio6">
    <w:name w:val="toc 6"/>
    <w:basedOn w:val="Normal"/>
    <w:next w:val="Normal"/>
    <w:autoRedefine/>
    <w:semiHidden/>
    <w:rsid w:val="00803056"/>
    <w:pPr>
      <w:ind w:left="1200"/>
    </w:pPr>
  </w:style>
  <w:style w:type="paragraph" w:styleId="Sumrio7">
    <w:name w:val="toc 7"/>
    <w:basedOn w:val="Normal"/>
    <w:next w:val="Normal"/>
    <w:autoRedefine/>
    <w:semiHidden/>
    <w:rsid w:val="00803056"/>
    <w:pPr>
      <w:ind w:left="1440"/>
    </w:pPr>
  </w:style>
  <w:style w:type="paragraph" w:styleId="Sumrio8">
    <w:name w:val="toc 8"/>
    <w:basedOn w:val="Normal"/>
    <w:next w:val="Normal"/>
    <w:autoRedefine/>
    <w:semiHidden/>
    <w:rsid w:val="00803056"/>
    <w:pPr>
      <w:ind w:left="1680"/>
    </w:pPr>
  </w:style>
  <w:style w:type="paragraph" w:styleId="Sumrio9">
    <w:name w:val="toc 9"/>
    <w:basedOn w:val="Normal"/>
    <w:next w:val="Normal"/>
    <w:autoRedefine/>
    <w:semiHidden/>
    <w:rsid w:val="00803056"/>
    <w:pPr>
      <w:ind w:left="1920"/>
    </w:pPr>
  </w:style>
  <w:style w:type="paragraph" w:styleId="Corpodetexto2">
    <w:name w:val="Body Text 2"/>
    <w:basedOn w:val="Normal"/>
    <w:semiHidden/>
    <w:qFormat/>
    <w:rsid w:val="00803056"/>
    <w:pPr>
      <w:spacing w:before="240" w:after="60"/>
      <w:jc w:val="both"/>
    </w:pPr>
    <w:rPr>
      <w:b/>
      <w:szCs w:val="20"/>
    </w:rPr>
  </w:style>
  <w:style w:type="paragraph" w:customStyle="1" w:styleId="Classif">
    <w:name w:val="Classif"/>
    <w:qFormat/>
    <w:rsid w:val="00803056"/>
    <w:pPr>
      <w:jc w:val="center"/>
    </w:pPr>
    <w:rPr>
      <w:szCs w:val="20"/>
    </w:rPr>
  </w:style>
  <w:style w:type="paragraph" w:customStyle="1" w:styleId="DatReg">
    <w:name w:val="DatReg"/>
    <w:qFormat/>
    <w:rsid w:val="00803056"/>
    <w:pPr>
      <w:jc w:val="center"/>
    </w:pPr>
    <w:rPr>
      <w:bCs/>
      <w:szCs w:val="20"/>
    </w:rPr>
  </w:style>
  <w:style w:type="paragraph" w:customStyle="1" w:styleId="NroReg">
    <w:name w:val="NroReg"/>
    <w:qFormat/>
    <w:rsid w:val="00803056"/>
    <w:pPr>
      <w:jc w:val="center"/>
    </w:pPr>
    <w:rPr>
      <w:sz w:val="18"/>
      <w:szCs w:val="20"/>
    </w:rPr>
  </w:style>
  <w:style w:type="paragraph" w:customStyle="1" w:styleId="Paginacao">
    <w:name w:val="Paginacao"/>
    <w:qFormat/>
    <w:rsid w:val="00803056"/>
    <w:pPr>
      <w:jc w:val="center"/>
    </w:pPr>
    <w:rPr>
      <w:szCs w:val="20"/>
    </w:rPr>
  </w:style>
  <w:style w:type="paragraph" w:customStyle="1" w:styleId="TituloTese">
    <w:name w:val="TituloTese"/>
    <w:qFormat/>
    <w:rsid w:val="00803056"/>
    <w:pPr>
      <w:jc w:val="both"/>
    </w:pPr>
    <w:rPr>
      <w:szCs w:val="20"/>
    </w:rPr>
  </w:style>
  <w:style w:type="paragraph" w:customStyle="1" w:styleId="Autor">
    <w:name w:val="Autor"/>
    <w:qFormat/>
    <w:rsid w:val="00803056"/>
    <w:pPr>
      <w:jc w:val="both"/>
    </w:pPr>
    <w:rPr>
      <w:b/>
      <w:szCs w:val="20"/>
    </w:rPr>
  </w:style>
  <w:style w:type="paragraph" w:customStyle="1" w:styleId="Instituicao">
    <w:name w:val="Instituicao"/>
    <w:qFormat/>
    <w:rsid w:val="00803056"/>
    <w:pPr>
      <w:jc w:val="both"/>
    </w:pPr>
    <w:rPr>
      <w:bCs/>
      <w:szCs w:val="20"/>
    </w:rPr>
  </w:style>
  <w:style w:type="paragraph" w:customStyle="1" w:styleId="Palchavsug">
    <w:name w:val="Palchavsug"/>
    <w:qFormat/>
    <w:rsid w:val="00803056"/>
    <w:pPr>
      <w:jc w:val="both"/>
    </w:pPr>
    <w:rPr>
      <w:szCs w:val="20"/>
    </w:rPr>
  </w:style>
  <w:style w:type="paragraph" w:customStyle="1" w:styleId="Apresent">
    <w:name w:val="Apresent"/>
    <w:qFormat/>
    <w:rsid w:val="00803056"/>
    <w:pPr>
      <w:jc w:val="both"/>
    </w:pPr>
    <w:rPr>
      <w:bCs/>
      <w:szCs w:val="20"/>
    </w:rPr>
  </w:style>
  <w:style w:type="paragraph" w:customStyle="1" w:styleId="Resumo">
    <w:name w:val="Resumo"/>
    <w:qFormat/>
    <w:rsid w:val="00803056"/>
    <w:pPr>
      <w:jc w:val="both"/>
    </w:pPr>
    <w:rPr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45034D"/>
    <w:rPr>
      <w:rFonts w:ascii="Tahoma" w:hAnsi="Tahoma" w:cs="Tahoma"/>
      <w:sz w:val="16"/>
      <w:szCs w:val="16"/>
    </w:rPr>
  </w:style>
  <w:style w:type="paragraph" w:styleId="Reviso">
    <w:name w:val="Revision"/>
    <w:uiPriority w:val="99"/>
    <w:semiHidden/>
    <w:qFormat/>
    <w:rsid w:val="0045034D"/>
  </w:style>
  <w:style w:type="paragraph" w:customStyle="1" w:styleId="Pa8">
    <w:name w:val="Pa8"/>
    <w:basedOn w:val="Normal"/>
    <w:next w:val="Normal"/>
    <w:uiPriority w:val="99"/>
    <w:qFormat/>
    <w:rsid w:val="004407C2"/>
    <w:pPr>
      <w:spacing w:line="211" w:lineRule="atLeast"/>
    </w:pPr>
    <w:rPr>
      <w:rFonts w:ascii="Times" w:eastAsia="Calibri" w:hAnsi="Times"/>
    </w:rPr>
  </w:style>
  <w:style w:type="paragraph" w:customStyle="1" w:styleId="Default">
    <w:name w:val="Default"/>
    <w:qFormat/>
    <w:rsid w:val="007A697A"/>
    <w:rPr>
      <w:rFonts w:ascii="Times" w:eastAsia="Calibri" w:hAnsi="Times" w:cs="Times"/>
      <w:color w:val="000000"/>
    </w:rPr>
  </w:style>
  <w:style w:type="paragraph" w:customStyle="1" w:styleId="Pa11">
    <w:name w:val="Pa11"/>
    <w:basedOn w:val="Default"/>
    <w:next w:val="Default"/>
    <w:uiPriority w:val="99"/>
    <w:qFormat/>
    <w:rsid w:val="00DD0ABB"/>
    <w:pPr>
      <w:spacing w:line="231" w:lineRule="atLeast"/>
    </w:pPr>
    <w:rPr>
      <w:rFonts w:ascii="Helvetica" w:hAnsi="Helvetica" w:cs="Times New Roman"/>
      <w:color w:val="auto"/>
    </w:rPr>
  </w:style>
  <w:style w:type="paragraph" w:customStyle="1" w:styleId="Pa3">
    <w:name w:val="Pa3"/>
    <w:basedOn w:val="Default"/>
    <w:next w:val="Default"/>
    <w:uiPriority w:val="99"/>
    <w:qFormat/>
    <w:rsid w:val="00DD0ABB"/>
    <w:pPr>
      <w:spacing w:line="211" w:lineRule="atLeast"/>
    </w:pPr>
    <w:rPr>
      <w:rFonts w:ascii="Palatino Linotype" w:hAnsi="Palatino Linotype" w:cs="Times New Roman"/>
      <w:color w:val="auto"/>
    </w:rPr>
  </w:style>
  <w:style w:type="paragraph" w:customStyle="1" w:styleId="Pa10">
    <w:name w:val="Pa10"/>
    <w:basedOn w:val="Default"/>
    <w:next w:val="Default"/>
    <w:uiPriority w:val="99"/>
    <w:qFormat/>
    <w:rsid w:val="00DD0ABB"/>
    <w:pPr>
      <w:spacing w:line="211" w:lineRule="atLeast"/>
    </w:pPr>
    <w:rPr>
      <w:rFonts w:ascii="Palatino Linotype" w:hAnsi="Palatino Linotype" w:cs="Times New Roman"/>
      <w:color w:val="auto"/>
    </w:rPr>
  </w:style>
  <w:style w:type="paragraph" w:styleId="PargrafodaLista">
    <w:name w:val="List Paragraph"/>
    <w:basedOn w:val="Normal"/>
    <w:uiPriority w:val="34"/>
    <w:qFormat/>
    <w:rsid w:val="000C31ED"/>
    <w:pPr>
      <w:ind w:left="720"/>
      <w:contextualSpacing/>
    </w:pPr>
  </w:style>
  <w:style w:type="paragraph" w:customStyle="1" w:styleId="tituazul">
    <w:name w:val="titu_azul"/>
    <w:basedOn w:val="Normal"/>
    <w:qFormat/>
    <w:rsid w:val="00510F5E"/>
    <w:pPr>
      <w:spacing w:beforeAutospacing="1" w:afterAutospacing="1"/>
    </w:pPr>
    <w:rPr>
      <w:rFonts w:ascii="Arial" w:hAnsi="Arial" w:cs="Arial"/>
      <w:b/>
      <w:bCs/>
      <w:color w:val="2F2677"/>
      <w:sz w:val="12"/>
      <w:szCs w:val="12"/>
    </w:rPr>
  </w:style>
  <w:style w:type="paragraph" w:styleId="Partesuperior-zdoformulrio">
    <w:name w:val="HTML Top of Form"/>
    <w:basedOn w:val="Normal"/>
    <w:next w:val="Normal"/>
    <w:uiPriority w:val="99"/>
    <w:semiHidden/>
    <w:unhideWhenUsed/>
    <w:qFormat/>
    <w:rsid w:val="00510F5E"/>
    <w:pPr>
      <w:pBdr>
        <w:bottom w:val="single" w:sz="6" w:space="1" w:color="000000"/>
      </w:pBdr>
      <w:jc w:val="center"/>
    </w:pPr>
    <w:rPr>
      <w:rFonts w:ascii="Arial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uiPriority w:val="99"/>
    <w:semiHidden/>
    <w:unhideWhenUsed/>
    <w:qFormat/>
    <w:rsid w:val="00510F5E"/>
    <w:pPr>
      <w:pBdr>
        <w:top w:val="single" w:sz="6" w:space="1" w:color="000000"/>
      </w:pBdr>
      <w:jc w:val="center"/>
    </w:pPr>
    <w:rPr>
      <w:rFonts w:ascii="Arial" w:hAnsi="Arial" w:cs="Arial"/>
      <w:vanish/>
      <w:sz w:val="16"/>
      <w:szCs w:val="16"/>
    </w:rPr>
  </w:style>
  <w:style w:type="paragraph" w:customStyle="1" w:styleId="Pa0">
    <w:name w:val="Pa0"/>
    <w:basedOn w:val="Default"/>
    <w:next w:val="Default"/>
    <w:uiPriority w:val="99"/>
    <w:qFormat/>
    <w:rsid w:val="00CE0192"/>
    <w:pPr>
      <w:spacing w:line="281" w:lineRule="atLeast"/>
    </w:pPr>
    <w:rPr>
      <w:rFonts w:ascii="Helvetica" w:eastAsia="Times New Roman" w:hAnsi="Helvetica" w:cs="Times New Roman"/>
      <w:color w:val="auto"/>
    </w:rPr>
  </w:style>
  <w:style w:type="paragraph" w:customStyle="1" w:styleId="CorpodeTexto0">
    <w:name w:val="Corpo de Texto"/>
    <w:basedOn w:val="Normal"/>
    <w:semiHidden/>
    <w:qFormat/>
    <w:rsid w:val="00EA5020"/>
    <w:pPr>
      <w:spacing w:line="360" w:lineRule="auto"/>
      <w:jc w:val="both"/>
    </w:pPr>
    <w:rPr>
      <w:rFonts w:ascii="Arial" w:eastAsia="MS Mincho" w:hAnsi="Arial" w:cs="Arial"/>
      <w:sz w:val="20"/>
      <w:szCs w:val="20"/>
    </w:rPr>
  </w:style>
  <w:style w:type="paragraph" w:styleId="CabealhodoSumrio">
    <w:name w:val="TOC Heading"/>
    <w:basedOn w:val="Ttulo1"/>
    <w:next w:val="Normal"/>
    <w:uiPriority w:val="39"/>
    <w:unhideWhenUsed/>
    <w:qFormat/>
    <w:rsid w:val="00233FB2"/>
    <w:pPr>
      <w:keepLines/>
      <w:widowControl/>
      <w:spacing w:before="480" w:after="0" w:line="276" w:lineRule="auto"/>
    </w:pPr>
    <w:rPr>
      <w:rFonts w:asciiTheme="majorHAnsi" w:eastAsiaTheme="majorEastAsia" w:hAnsiTheme="majorHAnsi" w:cstheme="majorBidi"/>
      <w:caps w:val="0"/>
      <w:color w:val="365F91" w:themeColor="accent1" w:themeShade="BF"/>
      <w:sz w:val="28"/>
      <w:szCs w:val="28"/>
      <w:lang w:eastAsia="en-US"/>
    </w:rPr>
  </w:style>
  <w:style w:type="paragraph" w:customStyle="1" w:styleId="Contedodoquadro">
    <w:name w:val="Conteúdo do quadro"/>
    <w:basedOn w:val="Normal"/>
    <w:qFormat/>
  </w:style>
  <w:style w:type="paragraph" w:styleId="Ttulodendiceremissivo">
    <w:name w:val="index heading"/>
    <w:basedOn w:val="Ttulo"/>
    <w:qFormat/>
    <w:pPr>
      <w:suppressLineNumbers/>
    </w:pPr>
    <w:rPr>
      <w:sz w:val="32"/>
      <w:szCs w:val="32"/>
    </w:rPr>
  </w:style>
  <w:style w:type="paragraph" w:styleId="Ttulodendicedeautoridades">
    <w:name w:val="toa heading"/>
    <w:basedOn w:val="Ttulodendiceremissivo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D138C9"/>
    <w:rPr>
      <w:b/>
      <w:bCs/>
    </w:rPr>
  </w:style>
  <w:style w:type="paragraph" w:customStyle="1" w:styleId="Ttulodalista">
    <w:name w:val="Título da lista"/>
    <w:basedOn w:val="Normal"/>
    <w:next w:val="Contedodalista"/>
    <w:qFormat/>
    <w:rsid w:val="00F5548D"/>
    <w:rPr>
      <w:rFonts w:ascii="Liberation Serif" w:eastAsia="Noto Serif CJK SC" w:hAnsi="Liberation Serif" w:cs="Lohit Devanagari"/>
      <w:kern w:val="2"/>
      <w:lang w:eastAsia="zh-CN" w:bidi="hi-IN"/>
    </w:rPr>
  </w:style>
  <w:style w:type="paragraph" w:customStyle="1" w:styleId="Contedodalista">
    <w:name w:val="Conteúdo da lista"/>
    <w:basedOn w:val="Normal"/>
    <w:qFormat/>
    <w:rsid w:val="00F5548D"/>
    <w:pPr>
      <w:ind w:left="567"/>
    </w:pPr>
    <w:rPr>
      <w:rFonts w:ascii="Liberation Serif" w:eastAsia="Noto Serif CJK SC" w:hAnsi="Liberation Serif" w:cs="Lohit Devanagari"/>
      <w:kern w:val="2"/>
      <w:lang w:eastAsia="zh-CN" w:bidi="hi-IN"/>
    </w:rPr>
  </w:style>
  <w:style w:type="paragraph" w:customStyle="1" w:styleId="Contedodatabela">
    <w:name w:val="Conteúdo da tabela"/>
    <w:basedOn w:val="Normal"/>
    <w:qFormat/>
    <w:rsid w:val="00F5548D"/>
    <w:pPr>
      <w:suppressLineNumbers/>
      <w:spacing w:after="160" w:line="259" w:lineRule="auto"/>
    </w:pPr>
    <w:rPr>
      <w:rFonts w:ascii="Arial" w:eastAsiaTheme="minorHAnsi" w:hAnsi="Arial" w:cstheme="minorBidi"/>
      <w:szCs w:val="22"/>
      <w:lang w:eastAsia="en-US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acomgrade">
    <w:name w:val="Table Grid"/>
    <w:basedOn w:val="Tabelanormal"/>
    <w:uiPriority w:val="39"/>
    <w:rsid w:val="00DE653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s://whimsical.com/fluxo-de-navegacao-FWsFgAmPSvzNjFTek3juid" TargetMode="External"/><Relationship Id="rId42" Type="http://schemas.openxmlformats.org/officeDocument/2006/relationships/image" Target="media/image21.png"/><Relationship Id="rId63" Type="http://schemas.openxmlformats.org/officeDocument/2006/relationships/hyperlink" Target="https://app.usabilityhub.com/do/599399986921/f5c0" TargetMode="External"/><Relationship Id="rId84" Type="http://schemas.openxmlformats.org/officeDocument/2006/relationships/chart" Target="charts/chart6.xml"/><Relationship Id="rId138" Type="http://schemas.openxmlformats.org/officeDocument/2006/relationships/image" Target="media/image94.png"/><Relationship Id="rId159" Type="http://schemas.openxmlformats.org/officeDocument/2006/relationships/image" Target="media/image113.png"/><Relationship Id="rId107" Type="http://schemas.openxmlformats.org/officeDocument/2006/relationships/hyperlink" Target="https://app.usabilityhub.com/do/456282aefc9a/83c4" TargetMode="External"/><Relationship Id="rId11" Type="http://schemas.openxmlformats.org/officeDocument/2006/relationships/footer" Target="footer1.xml"/><Relationship Id="rId32" Type="http://schemas.openxmlformats.org/officeDocument/2006/relationships/image" Target="media/image16.jpeg"/><Relationship Id="rId53" Type="http://schemas.openxmlformats.org/officeDocument/2006/relationships/image" Target="media/image31.jpeg"/><Relationship Id="rId74" Type="http://schemas.openxmlformats.org/officeDocument/2006/relationships/image" Target="media/image43.png"/><Relationship Id="rId128" Type="http://schemas.openxmlformats.org/officeDocument/2006/relationships/image" Target="media/image86.jpeg"/><Relationship Id="rId149" Type="http://schemas.openxmlformats.org/officeDocument/2006/relationships/image" Target="media/image105.png"/><Relationship Id="rId5" Type="http://schemas.openxmlformats.org/officeDocument/2006/relationships/settings" Target="settings.xml"/><Relationship Id="rId95" Type="http://schemas.openxmlformats.org/officeDocument/2006/relationships/chart" Target="charts/chart7.xml"/><Relationship Id="rId160" Type="http://schemas.openxmlformats.org/officeDocument/2006/relationships/hyperlink" Target="https://app.usabilityhub.com/do/ed387ff8967d/a80f" TargetMode="External"/><Relationship Id="rId22" Type="http://schemas.openxmlformats.org/officeDocument/2006/relationships/hyperlink" Target="https://whimsical.com/fluxo-de-navegacao-FWsFgAmPSvzNjFTek3juid" TargetMode="External"/><Relationship Id="rId43" Type="http://schemas.openxmlformats.org/officeDocument/2006/relationships/hyperlink" Target="https://app.usabilityhub.com/do/550a78785e92/bdd4" TargetMode="External"/><Relationship Id="rId64" Type="http://schemas.openxmlformats.org/officeDocument/2006/relationships/image" Target="media/image37.png"/><Relationship Id="rId118" Type="http://schemas.openxmlformats.org/officeDocument/2006/relationships/image" Target="media/image77.jpeg"/><Relationship Id="rId139" Type="http://schemas.openxmlformats.org/officeDocument/2006/relationships/image" Target="media/image95.jpeg"/><Relationship Id="rId85" Type="http://schemas.openxmlformats.org/officeDocument/2006/relationships/hyperlink" Target="https://app.usabilityhub.com/do/21f14a5dcc24/7b83" TargetMode="External"/><Relationship Id="rId150" Type="http://schemas.openxmlformats.org/officeDocument/2006/relationships/image" Target="media/image106.jpeg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33" Type="http://schemas.openxmlformats.org/officeDocument/2006/relationships/image" Target="media/image17.jpeg"/><Relationship Id="rId38" Type="http://schemas.openxmlformats.org/officeDocument/2006/relationships/footer" Target="footer3.xml"/><Relationship Id="rId59" Type="http://schemas.openxmlformats.org/officeDocument/2006/relationships/image" Target="media/image35.png"/><Relationship Id="rId103" Type="http://schemas.openxmlformats.org/officeDocument/2006/relationships/chart" Target="charts/chart10.xml"/><Relationship Id="rId108" Type="http://schemas.openxmlformats.org/officeDocument/2006/relationships/image" Target="media/image67.png"/><Relationship Id="rId124" Type="http://schemas.openxmlformats.org/officeDocument/2006/relationships/image" Target="media/image82.jpeg"/><Relationship Id="rId129" Type="http://schemas.openxmlformats.org/officeDocument/2006/relationships/image" Target="media/image87.png"/><Relationship Id="rId54" Type="http://schemas.openxmlformats.org/officeDocument/2006/relationships/image" Target="media/image32.png"/><Relationship Id="rId70" Type="http://schemas.openxmlformats.org/officeDocument/2006/relationships/image" Target="media/image41.png"/><Relationship Id="rId75" Type="http://schemas.openxmlformats.org/officeDocument/2006/relationships/image" Target="media/image44.png"/><Relationship Id="rId91" Type="http://schemas.openxmlformats.org/officeDocument/2006/relationships/image" Target="media/image58.png"/><Relationship Id="rId96" Type="http://schemas.openxmlformats.org/officeDocument/2006/relationships/chart" Target="charts/chart8.xml"/><Relationship Id="rId140" Type="http://schemas.openxmlformats.org/officeDocument/2006/relationships/image" Target="media/image96.jpeg"/><Relationship Id="rId145" Type="http://schemas.openxmlformats.org/officeDocument/2006/relationships/image" Target="media/image101.png"/><Relationship Id="rId161" Type="http://schemas.openxmlformats.org/officeDocument/2006/relationships/header" Target="header5.xml"/><Relationship Id="rId166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49" Type="http://schemas.openxmlformats.org/officeDocument/2006/relationships/image" Target="media/image27.png"/><Relationship Id="rId114" Type="http://schemas.openxmlformats.org/officeDocument/2006/relationships/image" Target="media/image73.png"/><Relationship Id="rId119" Type="http://schemas.openxmlformats.org/officeDocument/2006/relationships/image" Target="media/image78.jpeg"/><Relationship Id="rId44" Type="http://schemas.openxmlformats.org/officeDocument/2006/relationships/image" Target="media/image22.png"/><Relationship Id="rId60" Type="http://schemas.openxmlformats.org/officeDocument/2006/relationships/image" Target="media/image36.png"/><Relationship Id="rId65" Type="http://schemas.openxmlformats.org/officeDocument/2006/relationships/chart" Target="charts/chart4.xml"/><Relationship Id="rId81" Type="http://schemas.openxmlformats.org/officeDocument/2006/relationships/image" Target="media/image50.png"/><Relationship Id="rId86" Type="http://schemas.openxmlformats.org/officeDocument/2006/relationships/image" Target="media/image53.png"/><Relationship Id="rId130" Type="http://schemas.openxmlformats.org/officeDocument/2006/relationships/image" Target="media/image88.png"/><Relationship Id="rId135" Type="http://schemas.openxmlformats.org/officeDocument/2006/relationships/image" Target="media/image91.png"/><Relationship Id="rId151" Type="http://schemas.openxmlformats.org/officeDocument/2006/relationships/image" Target="media/image107.jpeg"/><Relationship Id="rId156" Type="http://schemas.openxmlformats.org/officeDocument/2006/relationships/hyperlink" Target="https://app.usabilityhub.com/do/d8bed8922a75/f249" TargetMode="Externa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image" Target="media/image19.png"/><Relationship Id="rId109" Type="http://schemas.openxmlformats.org/officeDocument/2006/relationships/image" Target="media/image68.png"/><Relationship Id="rId34" Type="http://schemas.openxmlformats.org/officeDocument/2006/relationships/image" Target="media/image18.jpe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45.png"/><Relationship Id="rId97" Type="http://schemas.openxmlformats.org/officeDocument/2006/relationships/hyperlink" Target="https://app.usabilityhub.com/do/5401b92f4418/4182" TargetMode="External"/><Relationship Id="rId104" Type="http://schemas.openxmlformats.org/officeDocument/2006/relationships/hyperlink" Target="https://app.usabilityhub.com/do/a3d11979a620/b48" TargetMode="External"/><Relationship Id="rId120" Type="http://schemas.openxmlformats.org/officeDocument/2006/relationships/image" Target="media/image79.jpeg"/><Relationship Id="rId125" Type="http://schemas.openxmlformats.org/officeDocument/2006/relationships/image" Target="media/image83.png"/><Relationship Id="rId141" Type="http://schemas.openxmlformats.org/officeDocument/2006/relationships/image" Target="media/image97.png"/><Relationship Id="rId146" Type="http://schemas.openxmlformats.org/officeDocument/2006/relationships/image" Target="media/image102.png"/><Relationship Id="rId16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2.png"/><Relationship Id="rId92" Type="http://schemas.openxmlformats.org/officeDocument/2006/relationships/image" Target="media/image59.png"/><Relationship Id="rId162" Type="http://schemas.openxmlformats.org/officeDocument/2006/relationships/footer" Target="footer4.xml"/><Relationship Id="rId2" Type="http://schemas.openxmlformats.org/officeDocument/2006/relationships/customXml" Target="../customXml/item2.xml"/><Relationship Id="rId29" Type="http://schemas.openxmlformats.org/officeDocument/2006/relationships/image" Target="media/image13.jpeg"/><Relationship Id="rId24" Type="http://schemas.openxmlformats.org/officeDocument/2006/relationships/image" Target="media/image8.jpeg"/><Relationship Id="rId40" Type="http://schemas.openxmlformats.org/officeDocument/2006/relationships/chart" Target="charts/chart1.xml"/><Relationship Id="rId45" Type="http://schemas.openxmlformats.org/officeDocument/2006/relationships/image" Target="media/image23.jpeg"/><Relationship Id="rId66" Type="http://schemas.openxmlformats.org/officeDocument/2006/relationships/hyperlink" Target="https://app.usabilityhub.com/do/fd1fde8d3deb/6005" TargetMode="External"/><Relationship Id="rId87" Type="http://schemas.openxmlformats.org/officeDocument/2006/relationships/image" Target="media/image54.png"/><Relationship Id="rId110" Type="http://schemas.openxmlformats.org/officeDocument/2006/relationships/image" Target="media/image69.png"/><Relationship Id="rId115" Type="http://schemas.openxmlformats.org/officeDocument/2006/relationships/image" Target="media/image74.jpeg"/><Relationship Id="rId131" Type="http://schemas.openxmlformats.org/officeDocument/2006/relationships/image" Target="media/image89.png"/><Relationship Id="rId136" Type="http://schemas.openxmlformats.org/officeDocument/2006/relationships/image" Target="media/image92.jpeg"/><Relationship Id="rId157" Type="http://schemas.openxmlformats.org/officeDocument/2006/relationships/image" Target="media/image111.png"/><Relationship Id="rId61" Type="http://schemas.openxmlformats.org/officeDocument/2006/relationships/hyperlink" Target="https://app.usabilityhub.com/do/b1ccff93936e/ad44" TargetMode="External"/><Relationship Id="rId82" Type="http://schemas.openxmlformats.org/officeDocument/2006/relationships/image" Target="media/image51.png"/><Relationship Id="rId152" Type="http://schemas.openxmlformats.org/officeDocument/2006/relationships/image" Target="media/image10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4.jpeg"/><Relationship Id="rId35" Type="http://schemas.openxmlformats.org/officeDocument/2006/relationships/hyperlink" Target="https://www.figma.com/proto/Z5WLOCehcmznBGaA8lihvu/TC---S&#227;o-Roque-e-voc&#234;-team-library?node-id=1237%3A9422&amp;scaling=scale-down&amp;page-id=1237%3A5156&amp;starting-point-node-id=1237%3A9422&amp;show-proto-sidebar=1" TargetMode="External"/><Relationship Id="rId56" Type="http://schemas.openxmlformats.org/officeDocument/2006/relationships/hyperlink" Target="https://app.usabilityhub.com/do/f6ffa43a5d92/e262" TargetMode="External"/><Relationship Id="rId77" Type="http://schemas.openxmlformats.org/officeDocument/2006/relationships/image" Target="media/image46.png"/><Relationship Id="rId100" Type="http://schemas.openxmlformats.org/officeDocument/2006/relationships/image" Target="media/image64.png"/><Relationship Id="rId105" Type="http://schemas.openxmlformats.org/officeDocument/2006/relationships/image" Target="media/image66.png"/><Relationship Id="rId126" Type="http://schemas.openxmlformats.org/officeDocument/2006/relationships/image" Target="media/image84.png"/><Relationship Id="rId147" Type="http://schemas.openxmlformats.org/officeDocument/2006/relationships/image" Target="media/image103.pn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chart" Target="charts/chart5.xml"/><Relationship Id="rId93" Type="http://schemas.openxmlformats.org/officeDocument/2006/relationships/image" Target="media/image60.png"/><Relationship Id="rId98" Type="http://schemas.openxmlformats.org/officeDocument/2006/relationships/image" Target="media/image62.png"/><Relationship Id="rId121" Type="http://schemas.openxmlformats.org/officeDocument/2006/relationships/image" Target="media/image80.png"/><Relationship Id="rId142" Type="http://schemas.openxmlformats.org/officeDocument/2006/relationships/image" Target="media/image98.png"/><Relationship Id="rId163" Type="http://schemas.openxmlformats.org/officeDocument/2006/relationships/header" Target="header6.xml"/><Relationship Id="rId3" Type="http://schemas.openxmlformats.org/officeDocument/2006/relationships/numbering" Target="numbering.xml"/><Relationship Id="rId25" Type="http://schemas.openxmlformats.org/officeDocument/2006/relationships/image" Target="media/image9.png"/><Relationship Id="rId46" Type="http://schemas.openxmlformats.org/officeDocument/2006/relationships/image" Target="media/image24.png"/><Relationship Id="rId67" Type="http://schemas.openxmlformats.org/officeDocument/2006/relationships/image" Target="media/image38.png"/><Relationship Id="rId116" Type="http://schemas.openxmlformats.org/officeDocument/2006/relationships/image" Target="media/image75.jpeg"/><Relationship Id="rId137" Type="http://schemas.openxmlformats.org/officeDocument/2006/relationships/image" Target="media/image93.png"/><Relationship Id="rId158" Type="http://schemas.openxmlformats.org/officeDocument/2006/relationships/image" Target="media/image112.png"/><Relationship Id="rId20" Type="http://schemas.openxmlformats.org/officeDocument/2006/relationships/hyperlink" Target="https://whimsical.com/fluxo-de-navegacao-FWsFgAmPSvzNjFTek3juid" TargetMode="External"/><Relationship Id="rId41" Type="http://schemas.openxmlformats.org/officeDocument/2006/relationships/image" Target="media/image20.png"/><Relationship Id="rId62" Type="http://schemas.openxmlformats.org/officeDocument/2006/relationships/chart" Target="charts/chart3.xml"/><Relationship Id="rId83" Type="http://schemas.openxmlformats.org/officeDocument/2006/relationships/image" Target="media/image52.png"/><Relationship Id="rId88" Type="http://schemas.openxmlformats.org/officeDocument/2006/relationships/image" Target="media/image55.png"/><Relationship Id="rId111" Type="http://schemas.openxmlformats.org/officeDocument/2006/relationships/image" Target="media/image70.png"/><Relationship Id="rId132" Type="http://schemas.openxmlformats.org/officeDocument/2006/relationships/image" Target="media/image90.png"/><Relationship Id="rId153" Type="http://schemas.openxmlformats.org/officeDocument/2006/relationships/image" Target="media/image109.png"/><Relationship Id="rId15" Type="http://schemas.openxmlformats.org/officeDocument/2006/relationships/image" Target="media/image2.png"/><Relationship Id="rId36" Type="http://schemas.openxmlformats.org/officeDocument/2006/relationships/hyperlink" Target="https://sandrosa1.github.io/teste_sao_roque_voce/" TargetMode="External"/><Relationship Id="rId57" Type="http://schemas.openxmlformats.org/officeDocument/2006/relationships/image" Target="media/image34.jpeg"/><Relationship Id="rId106" Type="http://schemas.openxmlformats.org/officeDocument/2006/relationships/chart" Target="charts/chart11.xml"/><Relationship Id="rId127" Type="http://schemas.openxmlformats.org/officeDocument/2006/relationships/image" Target="media/image85.png"/><Relationship Id="rId10" Type="http://schemas.openxmlformats.org/officeDocument/2006/relationships/header" Target="header2.xml"/><Relationship Id="rId31" Type="http://schemas.openxmlformats.org/officeDocument/2006/relationships/image" Target="media/image15.jpeg"/><Relationship Id="rId52" Type="http://schemas.openxmlformats.org/officeDocument/2006/relationships/image" Target="media/image30.jpeg"/><Relationship Id="rId73" Type="http://schemas.openxmlformats.org/officeDocument/2006/relationships/hyperlink" Target="https://app.usabilityhub.com/do/5401b92f4418/4182" TargetMode="External"/><Relationship Id="rId78" Type="http://schemas.openxmlformats.org/officeDocument/2006/relationships/image" Target="media/image47.png"/><Relationship Id="rId94" Type="http://schemas.openxmlformats.org/officeDocument/2006/relationships/image" Target="media/image61.png"/><Relationship Id="rId99" Type="http://schemas.openxmlformats.org/officeDocument/2006/relationships/image" Target="media/image63.png"/><Relationship Id="rId101" Type="http://schemas.openxmlformats.org/officeDocument/2006/relationships/image" Target="media/image65.png"/><Relationship Id="rId122" Type="http://schemas.openxmlformats.org/officeDocument/2006/relationships/hyperlink" Target="https://app.usabilityhub.com/do/786c3478046b/e14d" TargetMode="External"/><Relationship Id="rId143" Type="http://schemas.openxmlformats.org/officeDocument/2006/relationships/image" Target="media/image99.png"/><Relationship Id="rId148" Type="http://schemas.openxmlformats.org/officeDocument/2006/relationships/image" Target="media/image104.png"/><Relationship Id="rId164" Type="http://schemas.openxmlformats.org/officeDocument/2006/relationships/footer" Target="footer5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0.jpeg"/><Relationship Id="rId47" Type="http://schemas.openxmlformats.org/officeDocument/2006/relationships/image" Target="media/image25.jpeg"/><Relationship Id="rId68" Type="http://schemas.openxmlformats.org/officeDocument/2006/relationships/image" Target="media/image39.png"/><Relationship Id="rId89" Type="http://schemas.openxmlformats.org/officeDocument/2006/relationships/image" Target="media/image56.png"/><Relationship Id="rId112" Type="http://schemas.openxmlformats.org/officeDocument/2006/relationships/image" Target="media/image71.png"/><Relationship Id="rId133" Type="http://schemas.openxmlformats.org/officeDocument/2006/relationships/chart" Target="charts/chart12.xml"/><Relationship Id="rId154" Type="http://schemas.openxmlformats.org/officeDocument/2006/relationships/image" Target="media/image110.jpeg"/><Relationship Id="rId16" Type="http://schemas.openxmlformats.org/officeDocument/2006/relationships/image" Target="media/image3.png"/><Relationship Id="rId37" Type="http://schemas.openxmlformats.org/officeDocument/2006/relationships/header" Target="header4.xml"/><Relationship Id="rId58" Type="http://schemas.openxmlformats.org/officeDocument/2006/relationships/chart" Target="charts/chart2.xml"/><Relationship Id="rId79" Type="http://schemas.openxmlformats.org/officeDocument/2006/relationships/image" Target="media/image48.png"/><Relationship Id="rId102" Type="http://schemas.openxmlformats.org/officeDocument/2006/relationships/chart" Target="charts/chart9.xml"/><Relationship Id="rId123" Type="http://schemas.openxmlformats.org/officeDocument/2006/relationships/image" Target="media/image81.png"/><Relationship Id="rId144" Type="http://schemas.openxmlformats.org/officeDocument/2006/relationships/image" Target="media/image100.png"/><Relationship Id="rId90" Type="http://schemas.openxmlformats.org/officeDocument/2006/relationships/image" Target="media/image57.png"/><Relationship Id="rId165" Type="http://schemas.openxmlformats.org/officeDocument/2006/relationships/fontTable" Target="fontTable.xml"/><Relationship Id="rId27" Type="http://schemas.openxmlformats.org/officeDocument/2006/relationships/image" Target="media/image11.jpeg"/><Relationship Id="rId48" Type="http://schemas.openxmlformats.org/officeDocument/2006/relationships/image" Target="media/image26.jpeg"/><Relationship Id="rId69" Type="http://schemas.openxmlformats.org/officeDocument/2006/relationships/image" Target="media/image40.png"/><Relationship Id="rId113" Type="http://schemas.openxmlformats.org/officeDocument/2006/relationships/image" Target="media/image72.png"/><Relationship Id="rId134" Type="http://schemas.openxmlformats.org/officeDocument/2006/relationships/hyperlink" Target="https://app.usabilityhub.com/do/97f08e02df5f/c3ea" TargetMode="External"/><Relationship Id="rId80" Type="http://schemas.openxmlformats.org/officeDocument/2006/relationships/image" Target="media/image49.png"/><Relationship Id="rId155" Type="http://schemas.openxmlformats.org/officeDocument/2006/relationships/chart" Target="charts/chart13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sandrosa1.github.io/teste_sao_roque_voce/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6336-4525-8A7D-3D58FB74567B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6336-4525-8A7D-3D58FB74567B}"/>
              </c:ext>
            </c:extLst>
          </c:dPt>
          <c:dPt>
            <c:idx val="2"/>
            <c:bubble3D val="0"/>
            <c:spPr>
              <a:solidFill>
                <a:srgbClr val="9BBB59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5-6336-4525-8A7D-3D58FB74567B}"/>
              </c:ext>
            </c:extLst>
          </c:dPt>
          <c:dPt>
            <c:idx val="3"/>
            <c:bubble3D val="0"/>
            <c:spPr>
              <a:solidFill>
                <a:srgbClr val="8064A2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7-6336-4525-8A7D-3D58FB74567B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6336-4525-8A7D-3D58FB74567B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6336-4525-8A7D-3D58FB74567B}"/>
                </c:ext>
              </c:extLst>
            </c:dLbl>
            <c:dLbl>
              <c:idx val="2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6336-4525-8A7D-3D58FB74567B}"/>
                </c:ext>
              </c:extLst>
            </c:dLbl>
            <c:dLbl>
              <c:idx val="3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6336-4525-8A7D-3D58FB74567B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4"/>
                <c:pt idx="0">
                  <c:v>Em branco</c:v>
                </c:pt>
                <c:pt idx="1">
                  <c:v>Não</c:v>
                </c:pt>
                <c:pt idx="2">
                  <c:v>Outros Tipos</c:v>
                </c:pt>
                <c:pt idx="3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4"/>
                <c:pt idx="0">
                  <c:v>9</c:v>
                </c:pt>
                <c:pt idx="1">
                  <c:v>7</c:v>
                </c:pt>
                <c:pt idx="2">
                  <c:v>5</c:v>
                </c:pt>
                <c:pt idx="3">
                  <c:v>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6336-4525-8A7D-3D58FB7456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4599-433F-89B0-4A97E98A493F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4599-433F-89B0-4A97E98A493F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4599-433F-89B0-4A97E98A493F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4599-433F-89B0-4A97E98A493F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2"/>
                <c:pt idx="0">
                  <c:v>Não</c:v>
                </c:pt>
                <c:pt idx="1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2"/>
                <c:pt idx="0">
                  <c:v>2</c:v>
                </c:pt>
                <c:pt idx="1">
                  <c:v>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4599-433F-89B0-4A97E98A493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E19C-44EF-A68D-276D4B284DBF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E19C-44EF-A68D-276D4B284DBF}"/>
              </c:ext>
            </c:extLst>
          </c:dPt>
          <c:dPt>
            <c:idx val="2"/>
            <c:bubble3D val="0"/>
            <c:spPr>
              <a:solidFill>
                <a:srgbClr val="9BBB59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5-E19C-44EF-A68D-276D4B284DBF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E19C-44EF-A68D-276D4B284DBF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E19C-44EF-A68D-276D4B284DBF}"/>
                </c:ext>
              </c:extLst>
            </c:dLbl>
            <c:dLbl>
              <c:idx val="2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E19C-44EF-A68D-276D4B284DBF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3"/>
                <c:pt idx="0">
                  <c:v>Não</c:v>
                </c:pt>
                <c:pt idx="1">
                  <c:v>Outros tipos</c:v>
                </c:pt>
                <c:pt idx="2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3"/>
                <c:pt idx="0">
                  <c:v>3</c:v>
                </c:pt>
                <c:pt idx="1">
                  <c:v>3</c:v>
                </c:pt>
                <c:pt idx="2">
                  <c:v>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E19C-44EF-A68D-276D4B284D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1DDF-4DA4-9B46-4825D8ADDBB8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1DDF-4DA4-9B46-4825D8ADDBB8}"/>
              </c:ext>
            </c:extLst>
          </c:dPt>
          <c:dPt>
            <c:idx val="2"/>
            <c:bubble3D val="0"/>
            <c:spPr>
              <a:solidFill>
                <a:srgbClr val="9BBB59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5-1DDF-4DA4-9B46-4825D8ADDBB8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1DDF-4DA4-9B46-4825D8ADDBB8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1DDF-4DA4-9B46-4825D8ADDBB8}"/>
                </c:ext>
              </c:extLst>
            </c:dLbl>
            <c:dLbl>
              <c:idx val="2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1DDF-4DA4-9B46-4825D8ADDBB8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3"/>
                <c:pt idx="0">
                  <c:v>Respostas com sugestões</c:v>
                </c:pt>
                <c:pt idx="1">
                  <c:v>Não</c:v>
                </c:pt>
                <c:pt idx="2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3"/>
                <c:pt idx="0">
                  <c:v>7</c:v>
                </c:pt>
                <c:pt idx="1">
                  <c:v>1</c:v>
                </c:pt>
                <c:pt idx="2">
                  <c:v>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1DDF-4DA4-9B46-4825D8ADDB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75E5-4742-945B-20A060336285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75E5-4742-945B-20A060336285}"/>
              </c:ext>
            </c:extLst>
          </c:dPt>
          <c:dPt>
            <c:idx val="2"/>
            <c:bubble3D val="0"/>
            <c:spPr>
              <a:solidFill>
                <a:srgbClr val="9BBB59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5-75E5-4742-945B-20A060336285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75E5-4742-945B-20A060336285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75E5-4742-945B-20A060336285}"/>
                </c:ext>
              </c:extLst>
            </c:dLbl>
            <c:dLbl>
              <c:idx val="2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75E5-4742-945B-20A060336285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3"/>
                <c:pt idx="0">
                  <c:v>Não</c:v>
                </c:pt>
                <c:pt idx="1">
                  <c:v>Respostas com sugestões</c:v>
                </c:pt>
                <c:pt idx="2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3"/>
                <c:pt idx="0">
                  <c:v>7</c:v>
                </c:pt>
                <c:pt idx="1">
                  <c:v>5</c:v>
                </c:pt>
                <c:pt idx="2">
                  <c:v>22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75E5-4742-945B-20A0603362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CB07-430D-B6E0-083BDBA9F2F3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CB07-430D-B6E0-083BDBA9F2F3}"/>
              </c:ext>
            </c:extLst>
          </c:dPt>
          <c:dPt>
            <c:idx val="2"/>
            <c:bubble3D val="0"/>
            <c:spPr>
              <a:solidFill>
                <a:srgbClr val="9BBB59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5-CB07-430D-B6E0-083BDBA9F2F3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CB07-430D-B6E0-083BDBA9F2F3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B07-430D-B6E0-083BDBA9F2F3}"/>
                </c:ext>
              </c:extLst>
            </c:dLbl>
            <c:dLbl>
              <c:idx val="2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CB07-430D-B6E0-083BDBA9F2F3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3"/>
                <c:pt idx="0">
                  <c:v>Sim</c:v>
                </c:pt>
                <c:pt idx="1">
                  <c:v>Não</c:v>
                </c:pt>
                <c:pt idx="2">
                  <c:v>Outros tipos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3"/>
                <c:pt idx="0">
                  <c:v>16</c:v>
                </c:pt>
                <c:pt idx="1">
                  <c:v>24</c:v>
                </c:pt>
                <c:pt idx="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CB07-430D-B6E0-083BDBA9F2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pt-BR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pt-BR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ADC7-4C04-98C4-63F7E650BF1C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ADC7-4C04-98C4-63F7E650BF1C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ADC7-4C04-98C4-63F7E650BF1C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ADC7-4C04-98C4-63F7E650BF1C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2"/>
                <c:pt idx="0">
                  <c:v>Outros tipos</c:v>
                </c:pt>
                <c:pt idx="1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2"/>
                <c:pt idx="0">
                  <c:v>2</c:v>
                </c:pt>
                <c:pt idx="1">
                  <c:v>38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DC7-4C04-98C4-63F7E650BF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CD20-494E-84C7-1EEDCFB84717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CD20-494E-84C7-1EEDCFB84717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CD20-494E-84C7-1EEDCFB84717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CD20-494E-84C7-1EEDCFB84717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2"/>
                <c:pt idx="0">
                  <c:v>Outros tipos</c:v>
                </c:pt>
                <c:pt idx="1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2"/>
                <c:pt idx="0">
                  <c:v>1</c:v>
                </c:pt>
                <c:pt idx="1">
                  <c:v>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CD20-494E-84C7-1EEDCFB847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5737-4920-9B93-81605C352A7F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5737-4920-9B93-81605C352A7F}"/>
              </c:ext>
            </c:extLst>
          </c:dPt>
          <c:dPt>
            <c:idx val="2"/>
            <c:bubble3D val="0"/>
            <c:spPr>
              <a:solidFill>
                <a:srgbClr val="9BBB59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5-5737-4920-9B93-81605C352A7F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5737-4920-9B93-81605C352A7F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5737-4920-9B93-81605C352A7F}"/>
                </c:ext>
              </c:extLst>
            </c:dLbl>
            <c:dLbl>
              <c:idx val="2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5737-4920-9B93-81605C352A7F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3"/>
                <c:pt idx="0">
                  <c:v>Não</c:v>
                </c:pt>
                <c:pt idx="1">
                  <c:v>Outro tipo</c:v>
                </c:pt>
                <c:pt idx="2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3"/>
                <c:pt idx="0">
                  <c:v>9</c:v>
                </c:pt>
                <c:pt idx="1">
                  <c:v>8</c:v>
                </c:pt>
                <c:pt idx="2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737-4920-9B93-81605C352A7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F74A-4C80-A659-82813EABB9CA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F74A-4C80-A659-82813EABB9CA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F74A-4C80-A659-82813EABB9CA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F74A-4C80-A659-82813EABB9CA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2"/>
                <c:pt idx="0">
                  <c:v>Outros tipos</c:v>
                </c:pt>
                <c:pt idx="1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2"/>
                <c:pt idx="0">
                  <c:v>1</c:v>
                </c:pt>
                <c:pt idx="1">
                  <c:v>35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F74A-4C80-A659-82813EABB9C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8510-4235-9F06-8F8C62F22656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8510-4235-9F06-8F8C62F22656}"/>
              </c:ext>
            </c:extLst>
          </c:dPt>
          <c:dPt>
            <c:idx val="2"/>
            <c:bubble3D val="0"/>
            <c:spPr>
              <a:solidFill>
                <a:srgbClr val="9BBB59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5-8510-4235-9F06-8F8C62F22656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510-4235-9F06-8F8C62F22656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510-4235-9F06-8F8C62F22656}"/>
                </c:ext>
              </c:extLst>
            </c:dLbl>
            <c:dLbl>
              <c:idx val="2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8510-4235-9F06-8F8C62F22656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3"/>
                <c:pt idx="0">
                  <c:v>Não</c:v>
                </c:pt>
                <c:pt idx="1">
                  <c:v>Outros tipos</c:v>
                </c:pt>
                <c:pt idx="2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3"/>
                <c:pt idx="0">
                  <c:v>9</c:v>
                </c:pt>
                <c:pt idx="1">
                  <c:v>8</c:v>
                </c:pt>
                <c:pt idx="2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8510-4235-9F06-8F8C62F2265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BF3E-4B1E-8CAA-693E5B0CC10D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BF3E-4B1E-8CAA-693E5B0CC10D}"/>
              </c:ext>
            </c:extLst>
          </c:dPt>
          <c:dPt>
            <c:idx val="2"/>
            <c:bubble3D val="0"/>
            <c:spPr>
              <a:solidFill>
                <a:srgbClr val="9BBB59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5-BF3E-4B1E-8CAA-693E5B0CC10D}"/>
              </c:ext>
            </c:extLst>
          </c:dPt>
          <c:dPt>
            <c:idx val="3"/>
            <c:bubble3D val="0"/>
            <c:spPr>
              <a:solidFill>
                <a:srgbClr val="8064A2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7-BF3E-4B1E-8CAA-693E5B0CC10D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BF3E-4B1E-8CAA-693E5B0CC10D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BF3E-4B1E-8CAA-693E5B0CC10D}"/>
                </c:ext>
              </c:extLst>
            </c:dLbl>
            <c:dLbl>
              <c:idx val="2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BF3E-4B1E-8CAA-693E5B0CC10D}"/>
                </c:ext>
              </c:extLst>
            </c:dLbl>
            <c:dLbl>
              <c:idx val="3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7-BF3E-4B1E-8CAA-693E5B0CC10D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4"/>
                <c:pt idx="0">
                  <c:v>Em branco</c:v>
                </c:pt>
                <c:pt idx="1">
                  <c:v>Não</c:v>
                </c:pt>
                <c:pt idx="2">
                  <c:v>Outros tipos</c:v>
                </c:pt>
                <c:pt idx="3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4"/>
                <c:pt idx="0">
                  <c:v>2</c:v>
                </c:pt>
                <c:pt idx="1">
                  <c:v>11</c:v>
                </c:pt>
                <c:pt idx="2">
                  <c:v>2</c:v>
                </c:pt>
                <c:pt idx="3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BF3E-4B1E-8CAA-693E5B0CC1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1"/>
  <c:lang val="pt-BR"/>
  <c:roundedCorners val="0"/>
  <c:style val="2"/>
  <c:chart>
    <c:title>
      <c:tx>
        <c:rich>
          <a:bodyPr rot="0"/>
          <a:lstStyle/>
          <a:p>
            <a:pPr>
              <a:defRPr lang="en-US" sz="1800" b="1" strike="noStrike" spc="-1">
                <a:solidFill>
                  <a:srgbClr val="404040"/>
                </a:solidFill>
                <a:latin typeface="Calibri"/>
              </a:defRPr>
            </a:pPr>
            <a:r>
              <a:rPr lang="en-US" sz="1800" b="1" strike="noStrike" spc="-1">
                <a:solidFill>
                  <a:srgbClr val="404040"/>
                </a:solidFill>
                <a:latin typeface="Calibri"/>
              </a:rPr>
              <a:t>Respostas Obtidas</a:t>
            </a:r>
          </a:p>
        </c:rich>
      </c:tx>
      <c:overlay val="0"/>
      <c:spPr>
        <a:noFill/>
        <a:ln>
          <a:noFill/>
        </a:ln>
      </c:spPr>
    </c:title>
    <c:autoTitleDeleted val="0"/>
    <c:plotArea>
      <c:layout/>
      <c:pieChart>
        <c:varyColors val="1"/>
        <c:ser>
          <c:idx val="0"/>
          <c:order val="0"/>
          <c:tx>
            <c:strRef>
              <c:f>label 0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rgbClr val="4F81BD"/>
            </a:solidFill>
            <a:ln>
              <a:noFill/>
            </a:ln>
          </c:spPr>
          <c:dPt>
            <c:idx val="0"/>
            <c:bubble3D val="0"/>
            <c:extLst>
              <c:ext xmlns:c16="http://schemas.microsoft.com/office/drawing/2014/chart" uri="{C3380CC4-5D6E-409C-BE32-E72D297353CC}">
                <c16:uniqueId val="{00000001-3243-49A4-9AAF-5DD4BA877CD8}"/>
              </c:ext>
            </c:extLst>
          </c:dPt>
          <c:dPt>
            <c:idx val="1"/>
            <c:bubble3D val="0"/>
            <c:spPr>
              <a:solidFill>
                <a:srgbClr val="C0504D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3-3243-49A4-9AAF-5DD4BA877CD8}"/>
              </c:ext>
            </c:extLst>
          </c:dPt>
          <c:dPt>
            <c:idx val="2"/>
            <c:bubble3D val="0"/>
            <c:spPr>
              <a:solidFill>
                <a:srgbClr val="9BBB59"/>
              </a:solidFill>
              <a:ln>
                <a:noFill/>
              </a:ln>
            </c:spPr>
            <c:extLst>
              <c:ext xmlns:c16="http://schemas.microsoft.com/office/drawing/2014/chart" uri="{C3380CC4-5D6E-409C-BE32-E72D297353CC}">
                <c16:uniqueId val="{00000005-3243-49A4-9AAF-5DD4BA877CD8}"/>
              </c:ext>
            </c:extLst>
          </c:dPt>
          <c:dLbls>
            <c:dLbl>
              <c:idx val="0"/>
              <c:numFmt formatCode="General" sourceLinked="0"/>
              <c:spPr/>
              <c:txPr>
                <a:bodyPr/>
                <a:lstStyle/>
                <a:p>
                  <a:pPr>
                    <a:defRPr sz="1000" b="0" strike="noStrike" spc="-1">
                      <a:solidFill>
                        <a:srgbClr val="000000"/>
                      </a:solidFill>
                      <a:latin typeface="Calibri"/>
                    </a:defRPr>
                  </a:pPr>
                  <a:endParaRPr lang="pt-BR"/>
                </a:p>
              </c:txPr>
              <c:dLblPos val="bestFit"/>
              <c:showLegendKey val="0"/>
              <c:showVal val="1"/>
              <c:showCatName val="0"/>
              <c:showSerName val="0"/>
              <c:showPercent val="1"/>
              <c:showBubbleSize val="1"/>
              <c:separator>; </c:separator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243-49A4-9AAF-5DD4BA877CD8}"/>
                </c:ext>
              </c:extLst>
            </c:dLbl>
            <c:dLbl>
              <c:idx val="1"/>
              <c:numFmt formatCode="General" sourceLinked="0"/>
              <c:spPr/>
              <c:txPr>
                <a:bodyPr/>
                <a:lstStyle/>
                <a:p>
                  <a:pPr>
                    <a:defRPr sz="1000" b="0" strike="noStrike" spc="-1">
                      <a:solidFill>
                        <a:srgbClr val="000000"/>
                      </a:solidFill>
                      <a:latin typeface="Calibri"/>
                    </a:defRPr>
                  </a:pPr>
                  <a:endParaRPr lang="pt-BR"/>
                </a:p>
              </c:txPr>
              <c:dLblPos val="bestFit"/>
              <c:showLegendKey val="0"/>
              <c:showVal val="1"/>
              <c:showCatName val="0"/>
              <c:showSerName val="0"/>
              <c:showPercent val="1"/>
              <c:showBubbleSize val="1"/>
              <c:separator>; </c:separator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243-49A4-9AAF-5DD4BA877CD8}"/>
                </c:ext>
              </c:extLst>
            </c:dLbl>
            <c:dLbl>
              <c:idx val="2"/>
              <c:numFmt formatCode="General" sourceLinked="0"/>
              <c:spPr/>
              <c:txPr>
                <a:bodyPr/>
                <a:lstStyle/>
                <a:p>
                  <a:pPr>
                    <a:defRPr sz="1000" b="1" strike="noStrike" spc="-1">
                      <a:solidFill>
                        <a:srgbClr val="FFFFFF"/>
                      </a:solidFill>
                      <a:latin typeface="Calibri"/>
                    </a:defRPr>
                  </a:pPr>
                  <a:endParaRPr lang="pt-BR"/>
                </a:p>
              </c:txPr>
              <c:dLblPos val="ctr"/>
              <c:showLegendKey val="0"/>
              <c:showVal val="1"/>
              <c:showCatName val="0"/>
              <c:showSerName val="0"/>
              <c:showPercent val="1"/>
              <c:showBubbleSiz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3243-49A4-9AAF-5DD4BA877CD8}"/>
                </c:ext>
              </c:extLst>
            </c:dLbl>
            <c:numFmt formatCode="General" sourceLinked="0"/>
            <c:spPr>
              <a:noFill/>
              <a:ln>
                <a:noFill/>
              </a:ln>
              <a:effectLst/>
            </c:spPr>
            <c:txPr>
              <a:bodyPr/>
              <a:lstStyle/>
              <a:p>
                <a:pPr>
                  <a:defRPr sz="1000" b="1" strike="noStrike" spc="-1">
                    <a:solidFill>
                      <a:srgbClr val="FFFFFF"/>
                    </a:solidFill>
                    <a:latin typeface="Calibri"/>
                  </a:defRPr>
                </a:pPr>
                <a:endParaRPr lang="pt-BR"/>
              </a:p>
            </c:txPr>
            <c:dLblPos val="ctr"/>
            <c:showLegendKey val="0"/>
            <c:showVal val="1"/>
            <c:showCatName val="0"/>
            <c:showSerName val="0"/>
            <c:showPercent val="1"/>
            <c:showBubbleSize val="1"/>
            <c:separator>; </c:separator>
            <c:showLeaderLines val="0"/>
            <c:extLst>
              <c:ext xmlns:c15="http://schemas.microsoft.com/office/drawing/2012/chart" uri="{CE6537A1-D6FC-4f65-9D91-7224C49458BB}"/>
            </c:extLst>
          </c:dLbls>
          <c:cat>
            <c:strRef>
              <c:f>categories</c:f>
              <c:strCache>
                <c:ptCount val="3"/>
                <c:pt idx="0">
                  <c:v>Não</c:v>
                </c:pt>
                <c:pt idx="1">
                  <c:v>Outros tipos</c:v>
                </c:pt>
                <c:pt idx="2">
                  <c:v>Sim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3"/>
                <c:pt idx="0">
                  <c:v>1</c:v>
                </c:pt>
                <c:pt idx="1">
                  <c:v>4</c:v>
                </c:pt>
                <c:pt idx="2">
                  <c:v>29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243-49A4-9AAF-5DD4BA877CD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</c:spPr>
    </c:plotArea>
    <c:legend>
      <c:legendPos val="r"/>
      <c:overlay val="0"/>
      <c:spPr>
        <a:solidFill>
          <a:srgbClr val="F2F2F2">
            <a:alpha val="39000"/>
          </a:srgbClr>
        </a:solidFill>
        <a:ln>
          <a:noFill/>
        </a:ln>
      </c:spPr>
      <c:txPr>
        <a:bodyPr/>
        <a:lstStyle/>
        <a:p>
          <a:pPr>
            <a:defRPr sz="900" b="0" strike="noStrike" spc="-1">
              <a:solidFill>
                <a:srgbClr val="404040"/>
              </a:solidFill>
              <a:latin typeface="Calibri"/>
            </a:defRPr>
          </a:pPr>
          <a:endParaRPr lang="pt-BR"/>
        </a:p>
      </c:txPr>
    </c:legend>
    <c:plotVisOnly val="1"/>
    <c:dispBlanksAs val="gap"/>
    <c:showDLblsOverMax val="1"/>
  </c:chart>
  <c:spPr>
    <a:gradFill>
      <a:gsLst>
        <a:gs pos="0">
          <a:srgbClr val="FFFFFF"/>
        </a:gs>
        <a:gs pos="100000">
          <a:srgbClr val="BFBFBF"/>
        </a:gs>
      </a:gsLst>
      <a:path path="circle">
        <a:fillToRect l="50000" t="10000" r="50000" b="90000"/>
      </a:path>
    </a:gradFill>
    <a:ln w="9360">
      <a:solidFill>
        <a:srgbClr val="BFBFBF"/>
      </a:solidFill>
      <a:round/>
    </a:ln>
  </c:spPr>
</c:chartSpace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roundtripDataSignature="AMtx7mgglX3djAkT1d6FgTNy6F1gC81wYA==">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</go:docsCustomData>
</go:gDocsCustomXmlDataStorage>
</file>

<file path=customXml/itemProps1.xml><?xml version="1.0" encoding="utf-8"?>
<ds:datastoreItem xmlns:ds="http://schemas.openxmlformats.org/officeDocument/2006/customXml" ds:itemID="{6A95C53B-8DAE-45DC-87CC-29C9461C253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123</Pages>
  <Words>13121</Words>
  <Characters>70854</Characters>
  <Application>Microsoft Office Word</Application>
  <DocSecurity>0</DocSecurity>
  <Lines>590</Lines>
  <Paragraphs>167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83808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Reinaldo Fagundes dos Santos</dc:creator>
  <dc:description/>
  <cp:lastModifiedBy>ALLAN TRINDADE</cp:lastModifiedBy>
  <cp:revision>129</cp:revision>
  <dcterms:created xsi:type="dcterms:W3CDTF">2022-04-25T22:35:00Z</dcterms:created>
  <dcterms:modified xsi:type="dcterms:W3CDTF">2022-05-23T14:47:00Z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